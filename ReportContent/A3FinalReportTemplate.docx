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A71940"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End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A71940"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End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65FDAB57" w:rsidR="00010BAF" w:rsidRPr="00E84071" w:rsidRDefault="00757669"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25BEA091">
            <wp:simplePos x="0" y="0"/>
            <wp:positionH relativeFrom="margin">
              <wp:posOffset>-341182</wp:posOffset>
            </wp:positionH>
            <wp:positionV relativeFrom="margin">
              <wp:posOffset>-630555</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486857D0"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Executive summary</w:t>
            </w:r>
          </w:p>
          <w:p w14:paraId="45A528C9"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Introduction</w:t>
            </w:r>
          </w:p>
          <w:p w14:paraId="6C1A89EC"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Meet team XVI </w:t>
            </w:r>
          </w:p>
          <w:p w14:paraId="512A19F2"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Tools </w:t>
            </w:r>
          </w:p>
          <w:p w14:paraId="57323274"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Project: </w:t>
            </w:r>
            <w:r w:rsidRPr="00D36E44">
              <w:rPr>
                <w:rFonts w:ascii="AvenirNext forINTUIT" w:hAnsi="AvenirNext forINTUIT"/>
                <w:bCs/>
                <w:sz w:val="20"/>
              </w:rPr>
              <w:t xml:space="preserve">The </w:t>
            </w:r>
            <w:proofErr w:type="spellStart"/>
            <w:r w:rsidRPr="00D36E44">
              <w:rPr>
                <w:rFonts w:ascii="AvenirNext forINTUIT" w:hAnsi="AvenirNext forINTUIT"/>
                <w:bCs/>
                <w:sz w:val="20"/>
              </w:rPr>
              <w:t>SocialCare</w:t>
            </w:r>
            <w:proofErr w:type="spellEnd"/>
            <w:r w:rsidRPr="00D36E44">
              <w:rPr>
                <w:rFonts w:ascii="AvenirNext forINTUIT" w:hAnsi="AvenirNext forINTUIT"/>
                <w:bCs/>
                <w:sz w:val="20"/>
              </w:rPr>
              <w:t xml:space="preserve"> Chat</w:t>
            </w:r>
          </w:p>
          <w:p w14:paraId="52AFA20E" w14:textId="50572D71" w:rsidR="00635E8F" w:rsidRPr="00D36E44" w:rsidRDefault="00635E8F" w:rsidP="00635E8F">
            <w:pPr>
              <w:pStyle w:val="NoSpacing"/>
              <w:numPr>
                <w:ilvl w:val="1"/>
                <w:numId w:val="22"/>
              </w:numPr>
              <w:rPr>
                <w:rFonts w:ascii="AvenirNext forINTUIT" w:hAnsi="AvenirNext forINTUIT"/>
                <w:sz w:val="20"/>
              </w:rPr>
            </w:pPr>
            <w:r w:rsidRPr="00D36E44">
              <w:rPr>
                <w:rFonts w:ascii="AvenirNext forINTUIT" w:hAnsi="AvenirNext forINTUIT"/>
                <w:bCs/>
                <w:sz w:val="20"/>
              </w:rPr>
              <w:t>Overview</w:t>
            </w:r>
          </w:p>
          <w:p w14:paraId="2CCDD134" w14:textId="2B0BDCCE" w:rsidR="00D36E44" w:rsidRPr="00D36E44" w:rsidRDefault="00635E8F" w:rsidP="00D36E44">
            <w:pPr>
              <w:pStyle w:val="NoSpacing"/>
              <w:numPr>
                <w:ilvl w:val="1"/>
                <w:numId w:val="22"/>
              </w:numPr>
              <w:rPr>
                <w:rFonts w:ascii="AvenirNext forINTUIT" w:hAnsi="AvenirNext forINTUIT"/>
                <w:sz w:val="20"/>
              </w:rPr>
            </w:pPr>
            <w:r w:rsidRPr="00D36E44">
              <w:rPr>
                <w:rFonts w:ascii="AvenirNext forINTUIT" w:hAnsi="AvenirNext forINTUIT"/>
                <w:bCs/>
                <w:sz w:val="20"/>
              </w:rPr>
              <w:t>Detailed Description</w:t>
            </w:r>
          </w:p>
          <w:p w14:paraId="556EE1EE" w14:textId="5CD2CB97" w:rsidR="00D36E44" w:rsidRPr="00D36E44" w:rsidRDefault="00D36E44" w:rsidP="00D36E44">
            <w:pPr>
              <w:pStyle w:val="NoSpacing"/>
              <w:numPr>
                <w:ilvl w:val="0"/>
                <w:numId w:val="25"/>
              </w:numPr>
              <w:rPr>
                <w:rFonts w:ascii="AvenirNext forINTUIT" w:hAnsi="AvenirNext forINTUIT"/>
                <w:sz w:val="20"/>
              </w:rPr>
            </w:pPr>
            <w:r w:rsidRPr="00D36E44">
              <w:rPr>
                <w:rFonts w:ascii="AvenirNext forINTUIT" w:hAnsi="AvenirNext forINTUIT"/>
                <w:sz w:val="20"/>
              </w:rPr>
              <w:t>Aims</w:t>
            </w:r>
          </w:p>
          <w:p w14:paraId="4214F09D" w14:textId="486E959F"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Plans &amp; Progress</w:t>
            </w:r>
          </w:p>
          <w:p w14:paraId="385F8303"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Roles</w:t>
            </w:r>
          </w:p>
          <w:p w14:paraId="4331EA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Scopes &amp; Limits</w:t>
            </w:r>
          </w:p>
          <w:p w14:paraId="6D1026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Tools &amp; Technologies</w:t>
            </w:r>
          </w:p>
          <w:p w14:paraId="1FB41A77"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Testing</w:t>
            </w:r>
          </w:p>
          <w:p w14:paraId="5B681262"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Timeframe</w:t>
            </w:r>
          </w:p>
          <w:p w14:paraId="42961A8F"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Risks</w:t>
            </w:r>
          </w:p>
          <w:p w14:paraId="1385BB71"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Group Processes &amp; Communications</w:t>
            </w:r>
          </w:p>
          <w:p w14:paraId="0C748937"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Skills &amp; Jobs</w:t>
            </w:r>
          </w:p>
          <w:p w14:paraId="6DC0A811"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bCs/>
                <w:sz w:val="20"/>
              </w:rPr>
              <w:t xml:space="preserve">Group reflection </w:t>
            </w:r>
          </w:p>
          <w:p w14:paraId="3D12BDB3" w14:textId="6C429D83" w:rsidR="00635E8F" w:rsidRPr="00635E8F" w:rsidRDefault="00635E8F" w:rsidP="00635E8F">
            <w:pPr>
              <w:pStyle w:val="NoSpacing"/>
              <w:numPr>
                <w:ilvl w:val="0"/>
                <w:numId w:val="22"/>
              </w:numPr>
              <w:rPr>
                <w:rFonts w:ascii="AvenirNext forINTUIT" w:hAnsi="AvenirNext forINTUIT"/>
                <w:bCs/>
              </w:rPr>
            </w:pPr>
            <w:r w:rsidRPr="00D36E44">
              <w:rPr>
                <w:rFonts w:ascii="AvenirNext forINTUIT" w:hAnsi="AvenirNext forINTUIT"/>
                <w:bCs/>
                <w:sz w:val="20"/>
              </w:rPr>
              <w:t xml:space="preserve">References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anchor distT="0" distB="0" distL="114300" distR="114300" simplePos="0" relativeHeight="251682816" behindDoc="0" locked="0" layoutInCell="1" allowOverlap="1" wp14:anchorId="0410EF7F" wp14:editId="758A0EC5">
                  <wp:simplePos x="0" y="0"/>
                  <wp:positionH relativeFrom="column">
                    <wp:posOffset>2540</wp:posOffset>
                  </wp:positionH>
                  <wp:positionV relativeFrom="paragraph">
                    <wp:posOffset>51435</wp:posOffset>
                  </wp:positionV>
                  <wp:extent cx="3429000" cy="2895600"/>
                  <wp:effectExtent l="0" t="0" r="0" b="0"/>
                  <wp:wrapNone/>
                  <wp:docPr id="4" name="Picture 4">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77777777"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The </w:t>
            </w:r>
            <w:proofErr w:type="spellStart"/>
            <w:r w:rsidRPr="002F097D">
              <w:rPr>
                <w:rFonts w:ascii="AvenirNext forINTUIT" w:hAnsi="AvenirNext forINTUIT"/>
              </w:rPr>
              <w:t>SocialCare</w:t>
            </w:r>
            <w:proofErr w:type="spellEnd"/>
            <w:r w:rsidRPr="002F097D">
              <w:rPr>
                <w:rFonts w:ascii="AvenirNext forINTUIT" w:hAnsi="AvenirNext forINTUIT"/>
              </w:rPr>
              <w:t xml:space="preserve"> Chat.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783CCAAB"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w:t>
            </w:r>
            <w:del w:id="0" w:author="Author">
              <w:r w:rsidRPr="002F097D" w:rsidDel="00E36949">
                <w:rPr>
                  <w:rFonts w:ascii="AvenirNext forINTUIT" w:hAnsi="AvenirNext forINTUIT"/>
                </w:rPr>
                <w:delText>,</w:delText>
              </w:r>
            </w:del>
            <w:r w:rsidRPr="002F097D">
              <w:rPr>
                <w:rFonts w:ascii="AvenirNext forINTUIT" w:hAnsi="AvenirNext forINTUIT"/>
              </w:rPr>
              <w:t xml:space="preserve">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162"/>
      </w:tblGrid>
      <w:tr w:rsidR="00F9053A" w:rsidRPr="00E84071" w14:paraId="2468A3C9" w14:textId="77777777" w:rsidTr="00871471">
        <w:trPr>
          <w:trHeight w:val="4546"/>
        </w:trPr>
        <w:tc>
          <w:tcPr>
            <w:tcW w:w="284"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7E428EF6" w:rsidR="00F9053A" w:rsidRPr="002F097D" w:rsidRDefault="00F9053A"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5BDB92A9" w:rsidR="00F9053A"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196489F" w14:textId="6682EF7C" w:rsidR="00871471" w:rsidRDefault="00871471" w:rsidP="00F9053A">
            <w:pPr>
              <w:pStyle w:val="NoSpacing"/>
              <w:rPr>
                <w:rFonts w:ascii="AvenirNext forINTUIT" w:hAnsi="AvenirNext forINTUIT" w:cstheme="minorHAnsi"/>
                <w:color w:val="000000"/>
              </w:rPr>
            </w:pPr>
          </w:p>
          <w:p w14:paraId="482A6241" w14:textId="46B070CF" w:rsidR="00871471" w:rsidRDefault="00871471" w:rsidP="00F9053A">
            <w:pPr>
              <w:pStyle w:val="NoSpacing"/>
              <w:rPr>
                <w:rFonts w:ascii="AvenirNext forINTUIT" w:hAnsi="AvenirNext forINTUIT" w:cstheme="minorHAnsi"/>
                <w:color w:val="000000"/>
              </w:rPr>
            </w:pPr>
          </w:p>
          <w:p w14:paraId="79E484D8" w14:textId="314CA780" w:rsidR="00871471" w:rsidRDefault="00871471" w:rsidP="00F9053A">
            <w:pPr>
              <w:pStyle w:val="NoSpacing"/>
              <w:rPr>
                <w:rFonts w:ascii="AvenirNext forINTUIT" w:hAnsi="AvenirNext forINTUIT" w:cstheme="minorHAnsi"/>
                <w:color w:val="000000"/>
              </w:rPr>
            </w:pPr>
          </w:p>
          <w:p w14:paraId="64C29584" w14:textId="1B61E526" w:rsidR="00871471" w:rsidRDefault="00871471" w:rsidP="00F9053A">
            <w:pPr>
              <w:pStyle w:val="NoSpacing"/>
              <w:rPr>
                <w:rFonts w:ascii="AvenirNext forINTUIT" w:hAnsi="AvenirNext forINTUIT" w:cstheme="minorHAnsi"/>
                <w:color w:val="000000"/>
              </w:rPr>
            </w:pPr>
          </w:p>
          <w:p w14:paraId="15A0B29B" w14:textId="3E667A9B" w:rsidR="00871471" w:rsidRDefault="00871471" w:rsidP="00F9053A">
            <w:pPr>
              <w:pStyle w:val="NoSpacing"/>
              <w:rPr>
                <w:rFonts w:ascii="AvenirNext forINTUIT" w:hAnsi="AvenirNext forINTUIT" w:cstheme="minorHAnsi"/>
                <w:color w:val="000000"/>
              </w:rPr>
            </w:pPr>
          </w:p>
          <w:p w14:paraId="7C7A6A0A" w14:textId="12807E2D" w:rsidR="00871471" w:rsidRDefault="00871471" w:rsidP="00F9053A">
            <w:pPr>
              <w:pStyle w:val="NoSpacing"/>
              <w:rPr>
                <w:rFonts w:ascii="AvenirNext forINTUIT" w:hAnsi="AvenirNext forINTUIT" w:cstheme="minorHAnsi"/>
                <w:color w:val="000000"/>
              </w:rPr>
            </w:pPr>
          </w:p>
          <w:p w14:paraId="6675417D" w14:textId="77777777" w:rsidR="00871471" w:rsidRPr="002F097D" w:rsidRDefault="00871471" w:rsidP="00F9053A">
            <w:pPr>
              <w:pStyle w:val="NoSpacing"/>
              <w:rPr>
                <w:rFonts w:ascii="AvenirNext forINTUIT" w:hAnsi="AvenirNext forINTUIT" w:cstheme="minorHAnsi"/>
                <w:color w:val="000000"/>
              </w:rPr>
            </w:pP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62"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C72E38" w:rsidRPr="00E84071" w14:paraId="76934A62" w14:textId="77777777" w:rsidTr="00871471">
        <w:trPr>
          <w:trHeight w:val="4546"/>
        </w:trPr>
        <w:tc>
          <w:tcPr>
            <w:tcW w:w="284"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300"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F9053A" w:rsidRPr="00E84071" w14:paraId="3ED3C242" w14:textId="77777777" w:rsidTr="00871471">
        <w:trPr>
          <w:trHeight w:val="4546"/>
        </w:trPr>
        <w:tc>
          <w:tcPr>
            <w:tcW w:w="284"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46030F4D"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31C2DCBE" w14:textId="77777777" w:rsidR="00F9053A" w:rsidRPr="00F9053A" w:rsidRDefault="00F9053A" w:rsidP="00F9053A">
            <w:pPr>
              <w:pStyle w:val="NoSpacing"/>
              <w:jc w:val="center"/>
              <w:rPr>
                <w:rFonts w:ascii="AvenirNext forINTUIT" w:hAnsi="AvenirNext forINTUIT"/>
              </w:rPr>
            </w:pPr>
          </w:p>
          <w:p w14:paraId="3D12464A" w14:textId="5550C3F9" w:rsidR="00F9053A" w:rsidRP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300"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1A0B5292" w14:textId="77777777" w:rsidTr="00871471">
        <w:trPr>
          <w:trHeight w:val="4546"/>
        </w:trPr>
        <w:tc>
          <w:tcPr>
            <w:tcW w:w="284"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77777777"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of the skills and strengths of other individuals in the team. Working with a variety of personality types also allowed us to learn from each other, as the team continues to collaborate, the dynamic of the team will likely change.</w:t>
            </w:r>
          </w:p>
          <w:p w14:paraId="5B0046AD" w14:textId="77777777" w:rsidR="007A7F67" w:rsidRDefault="007A7F67"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1" locked="0" layoutInCell="1" allowOverlap="1" wp14:anchorId="3F6B7D76" wp14:editId="17AA3EC2">
                  <wp:simplePos x="0" y="0"/>
                  <wp:positionH relativeFrom="column">
                    <wp:posOffset>635</wp:posOffset>
                  </wp:positionH>
                  <wp:positionV relativeFrom="paragraph">
                    <wp:posOffset>268605</wp:posOffset>
                  </wp:positionV>
                  <wp:extent cx="5450205" cy="4211320"/>
                  <wp:effectExtent l="0" t="0" r="0" b="0"/>
                  <wp:wrapTopAndBottom/>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0205" cy="421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77777777"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300"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36112575"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A668A1" w:rsidRPr="00E84071" w14:paraId="6D33D45D" w14:textId="77777777" w:rsidTr="008624DE">
        <w:trPr>
          <w:trHeight w:val="4546"/>
        </w:trPr>
        <w:tc>
          <w:tcPr>
            <w:tcW w:w="284"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5C5E40" w:rsidRDefault="00A668A1" w:rsidP="005C5E40">
            <w:pPr>
              <w:pStyle w:val="NoSpacing"/>
              <w:rPr>
                <w:rFonts w:ascii="AvenirNext forINTUIT" w:hAnsi="AvenirNext forINTUIT"/>
              </w:rPr>
            </w:pPr>
          </w:p>
          <w:p w14:paraId="79B7D775" w14:textId="52C186DB"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Teamwork plays an extremely vital part to make the performance of a group or </w:t>
            </w:r>
            <w:proofErr w:type="spellStart"/>
            <w:r w:rsidRPr="005C5E40">
              <w:rPr>
                <w:rFonts w:ascii="AvenirNext forINTUIT" w:hAnsi="AvenirNext forINTUIT"/>
              </w:rPr>
              <w:t>organisation</w:t>
            </w:r>
            <w:proofErr w:type="spellEnd"/>
            <w:r w:rsidRPr="005C5E40">
              <w:rPr>
                <w:rFonts w:ascii="AvenirNext forINTUIT" w:hAnsi="AvenirNext forINTUIT"/>
              </w:rPr>
              <w:t xml:space="preserve"> efficient which ensures they are able to succeed. Teamwork requires participation from everyone who is part of that specific team. Forming a good team is not an easy task…</w:t>
            </w:r>
          </w:p>
          <w:p w14:paraId="655F6862" w14:textId="77777777" w:rsidR="002F097D" w:rsidRPr="005C5E40" w:rsidRDefault="002F097D" w:rsidP="005C5E40">
            <w:pPr>
              <w:pStyle w:val="NoSpacing"/>
              <w:rPr>
                <w:rFonts w:ascii="AvenirNext forINTUIT" w:hAnsi="AvenirNext forINTUIT"/>
              </w:rPr>
            </w:pPr>
          </w:p>
          <w:p w14:paraId="1CD1ADAD" w14:textId="65515FF8" w:rsidR="00A668A1" w:rsidRPr="005C5E40" w:rsidRDefault="00A668A1" w:rsidP="005C5E40">
            <w:pPr>
              <w:pStyle w:val="NoSpacing"/>
              <w:rPr>
                <w:rFonts w:ascii="AvenirNext forINTUIT" w:hAnsi="AvenirNext forINTUIT"/>
              </w:rPr>
            </w:pPr>
            <w:r w:rsidRPr="005C5E40">
              <w:rPr>
                <w:rFonts w:ascii="AvenirNext forINTUIT" w:hAnsi="AvenirNext forINTUIT"/>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5C5E40" w:rsidRDefault="002F097D" w:rsidP="005C5E40">
            <w:pPr>
              <w:pStyle w:val="NoSpacing"/>
              <w:rPr>
                <w:rFonts w:ascii="AvenirNext forINTUIT" w:hAnsi="AvenirNext forINTUIT"/>
              </w:rPr>
            </w:pPr>
          </w:p>
          <w:p w14:paraId="3300773A" w14:textId="25C6D57C"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was outstanding. Every team member was able to work reliably. Some members were able to show great amounts of leadership which played a massive role in group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5C5E40" w:rsidRDefault="002F097D" w:rsidP="005C5E40">
            <w:pPr>
              <w:pStyle w:val="NoSpacing"/>
              <w:rPr>
                <w:rFonts w:ascii="AvenirNext forINTUIT" w:hAnsi="AvenirNext forINTUIT"/>
              </w:rPr>
            </w:pPr>
          </w:p>
          <w:p w14:paraId="33EABA72" w14:textId="54E7CDA7" w:rsidR="00A668A1" w:rsidRPr="005C5E40" w:rsidRDefault="00A668A1" w:rsidP="005C5E40">
            <w:pPr>
              <w:pStyle w:val="NoSpacing"/>
              <w:rPr>
                <w:rFonts w:ascii="AvenirNext forINTUIT" w:hAnsi="AvenirNext forINTUIT"/>
              </w:rPr>
            </w:pPr>
            <w:r w:rsidRPr="005C5E40">
              <w:rPr>
                <w:rFonts w:ascii="AvenirNext forINTUIT" w:hAnsi="AvenirNext forINTUIT"/>
              </w:rPr>
              <w:t>Team XVI held two group catchup calls each week where we would set out our goals for the week and then towards the end of the week, we would see how every is progressing and provide help were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Pr="005C5E40" w:rsidRDefault="002F097D" w:rsidP="005C5E40">
            <w:pPr>
              <w:pStyle w:val="NoSpacing"/>
              <w:rPr>
                <w:rFonts w:ascii="AvenirNext forINTUIT" w:hAnsi="AvenirNext forINTUIT"/>
              </w:rPr>
            </w:pPr>
          </w:p>
          <w:p w14:paraId="4EFF811A" w14:textId="17A45D11"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In conclusion team XVI is sticking with the same process for Assignment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300"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33EA0786" w14:textId="77777777" w:rsidTr="008624DE">
        <w:trPr>
          <w:trHeight w:val="4546"/>
        </w:trPr>
        <w:tc>
          <w:tcPr>
            <w:tcW w:w="284"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5C5E40" w:rsidRDefault="007A7F67" w:rsidP="005C5E40">
            <w:pPr>
              <w:pStyle w:val="NoSpacing"/>
              <w:rPr>
                <w:rFonts w:ascii="AvenirNext forINTUIT" w:hAnsi="AvenirNext forINTUIT"/>
              </w:rPr>
            </w:pPr>
          </w:p>
          <w:p w14:paraId="5DCDFACD"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Throughout the process of completing both A1 and </w:t>
            </w:r>
            <w:proofErr w:type="spellStart"/>
            <w:r w:rsidRPr="005C5E40">
              <w:rPr>
                <w:rFonts w:ascii="AvenirNext forINTUIT" w:hAnsi="AvenirNext forINTUIT"/>
              </w:rPr>
              <w:t>A2</w:t>
            </w:r>
            <w:proofErr w:type="spellEnd"/>
            <w:r w:rsidRPr="005C5E40">
              <w:rPr>
                <w:rFonts w:ascii="AvenirNext forINTUIT" w:hAnsi="AvenirNext forINTUIT"/>
              </w:rPr>
              <w:t xml:space="preserve">, we have been given the chance to put more research into the ideal jobs of each group member, and how they are seen by demand form employers, and what required skills are ranked by demand from employers. This allows us to see how our ideal jobs are ranked in the view of employers and can help us adjust our ideal jobs if needed. </w:t>
            </w:r>
          </w:p>
          <w:p w14:paraId="421B6356" w14:textId="77777777" w:rsidR="007A7F67" w:rsidRPr="005C5E40" w:rsidRDefault="007A7F67" w:rsidP="005C5E40">
            <w:pPr>
              <w:pStyle w:val="NoSpacing"/>
              <w:rPr>
                <w:rFonts w:ascii="AvenirNext forINTUIT" w:hAnsi="AvenirNext forINTUIT"/>
              </w:rPr>
            </w:pPr>
          </w:p>
          <w:p w14:paraId="2FBEC46B"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5C5E40" w:rsidRDefault="007A7F67" w:rsidP="005C5E40">
            <w:pPr>
              <w:pStyle w:val="NoSpacing"/>
              <w:rPr>
                <w:rFonts w:ascii="AvenirNext forINTUIT" w:hAnsi="AvenirNext forINTUIT"/>
              </w:rPr>
            </w:pPr>
          </w:p>
          <w:p w14:paraId="4A249E8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Software Engineer was chosen as an ideal job both by members Vanessa and Oliver.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xml:space="preserve"> had every team member looking at how their job was ranked by employers. Software Engineer was in a reliable position at 11</w:t>
            </w:r>
            <w:r w:rsidRPr="005C5E40">
              <w:rPr>
                <w:rFonts w:ascii="AvenirNext forINTUIT" w:hAnsi="AvenirNext forINTUIT"/>
                <w:vertAlign w:val="superscript"/>
              </w:rPr>
              <w:t>th</w:t>
            </w:r>
            <w:r w:rsidRPr="005C5E40">
              <w:rPr>
                <w:rFonts w:ascii="AvenirNext forINTUIT" w:hAnsi="AvenirNext forINTUIT"/>
              </w:rPr>
              <w:t xml:space="preserve"> most demanded job by employers. Along with the skillset required for a software engineer, it is easily seen how a successful career could me found by looking to become a software engineer. Both Vanessa and Oliver have decided to continue into the Software Engineering pathway. </w:t>
            </w:r>
          </w:p>
          <w:p w14:paraId="79E27436" w14:textId="77777777" w:rsidR="007A7F67" w:rsidRPr="005C5E40" w:rsidRDefault="007A7F67" w:rsidP="005C5E40">
            <w:pPr>
              <w:pStyle w:val="NoSpacing"/>
              <w:rPr>
                <w:rFonts w:ascii="AvenirNext forINTUIT" w:hAnsi="AvenirNext forINTUIT"/>
              </w:rPr>
            </w:pPr>
          </w:p>
          <w:p w14:paraId="7F912D48"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Systems Manager is a position that can take many years of hard work and experience to get. Corbin has realized this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5C5E40" w:rsidRDefault="007A7F67" w:rsidP="005C5E40">
            <w:pPr>
              <w:pStyle w:val="NoSpacing"/>
              <w:rPr>
                <w:rFonts w:ascii="AvenirNext forINTUIT" w:hAnsi="AvenirNext forINTUIT"/>
              </w:rPr>
            </w:pPr>
          </w:p>
          <w:p w14:paraId="12FA8710"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Natalie’s career path has differed the most from the original. Originally wanting to work in the game industry as a UI Designers,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625B2FE9" w14:textId="5D777486" w:rsidR="007A7F67" w:rsidRPr="007A7F67" w:rsidRDefault="007A7F67" w:rsidP="005C5E40">
            <w:pPr>
              <w:pStyle w:val="NoSpacing"/>
            </w:pPr>
            <w:r w:rsidRPr="005C5E40">
              <w:rPr>
                <w:rFonts w:ascii="AvenirNext forINTUIT" w:hAnsi="AvenirNext forINTUIT"/>
              </w:rPr>
              <w:t xml:space="preserve">After studying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Connor who aspired to be a multiplayer gameplay engineer has found two job titles that fit similarly into the category. Connor has noticed they both are ranked high and have…</w:t>
            </w:r>
            <w:r w:rsidRPr="002B21D0">
              <w:t xml:space="preserve"> </w:t>
            </w:r>
          </w:p>
        </w:tc>
        <w:tc>
          <w:tcPr>
            <w:tcW w:w="300"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5955388D" w14:textId="77777777" w:rsidTr="008624DE">
        <w:trPr>
          <w:trHeight w:val="10587"/>
        </w:trPr>
        <w:tc>
          <w:tcPr>
            <w:tcW w:w="284"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8334594" w14:textId="77777777" w:rsidR="007A7F67" w:rsidRPr="005C5E40" w:rsidRDefault="007A7F67" w:rsidP="005C5E40">
            <w:pPr>
              <w:pStyle w:val="NoSpacing"/>
              <w:rPr>
                <w:rFonts w:ascii="AvenirNext forINTUIT" w:hAnsi="AvenirNext forINTUIT"/>
              </w:rPr>
            </w:pPr>
          </w:p>
          <w:p w14:paraId="720117C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…similar skill sets, thus reassuring him that multiplayer gameplay engineer is still his ideal job.</w:t>
            </w:r>
          </w:p>
          <w:p w14:paraId="2EFA2568" w14:textId="77777777" w:rsidR="007A7F67" w:rsidRPr="005C5E40" w:rsidRDefault="007A7F67" w:rsidP="005C5E40">
            <w:pPr>
              <w:pStyle w:val="NoSpacing"/>
              <w:rPr>
                <w:rFonts w:ascii="AvenirNext forINTUIT" w:hAnsi="AvenirNext forINTUIT"/>
              </w:rPr>
            </w:pPr>
          </w:p>
          <w:p w14:paraId="4D79C0DA"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The career plans vary across the group, but most start with completing the Bachelor of IT. Some want to continue their careers and try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03672736" w:rsidR="007A7F67" w:rsidRPr="00E84071" w:rsidRDefault="007A7F67" w:rsidP="007A7F67">
            <w:pPr>
              <w:pStyle w:val="NoSpacing"/>
              <w:jc w:val="center"/>
              <w:rPr>
                <w:rFonts w:ascii="AvenirNext forINTUIT" w:hAnsi="AvenirNext forINTUIT"/>
                <w:b/>
                <w:color w:val="476166" w:themeColor="accent1"/>
                <w:sz w:val="28"/>
                <w:szCs w:val="28"/>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7B94EEE8">
                  <wp:simplePos x="0" y="0"/>
                  <wp:positionH relativeFrom="column">
                    <wp:posOffset>124748</wp:posOffset>
                  </wp:positionH>
                  <wp:positionV relativeFrom="paragraph">
                    <wp:posOffset>57323</wp:posOffset>
                  </wp:positionV>
                  <wp:extent cx="5226424" cy="4038600"/>
                  <wp:effectExtent l="0" t="0" r="0" b="0"/>
                  <wp:wrapNone/>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6424"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E259FB0" w14:textId="591289C2" w:rsidR="00C72E38" w:rsidRDefault="00C72E38" w:rsidP="00C72E38">
      <w:pPr>
        <w:rPr>
          <w:rFonts w:ascii="AvenirNext forINTUIT" w:hAnsi="AvenirNext forINTUIT"/>
          <w:color w:val="476166" w:themeColor="accent1"/>
          <w:sz w:val="28"/>
          <w:szCs w:val="28"/>
        </w:rPr>
      </w:pPr>
    </w:p>
    <w:p w14:paraId="18967ED4" w14:textId="77777777" w:rsidR="00635D4C" w:rsidRPr="00E84071" w:rsidRDefault="00635D4C"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1E661464" w14:textId="77777777" w:rsidTr="008624DE">
        <w:trPr>
          <w:trHeight w:val="4546"/>
        </w:trPr>
        <w:tc>
          <w:tcPr>
            <w:tcW w:w="284"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3914DC5C" w14:textId="77777777" w:rsidR="00635D4C" w:rsidRDefault="00635D4C" w:rsidP="0027280D">
            <w:pPr>
              <w:pStyle w:val="NoSpacing"/>
              <w:rPr>
                <w:rFonts w:ascii="AvenirNext forINTUIT" w:hAnsi="AvenirNext forINTUIT"/>
                <w:b/>
                <w:color w:val="476166" w:themeColor="accent1"/>
                <w:sz w:val="44"/>
                <w:szCs w:val="44"/>
              </w:rPr>
            </w:pPr>
          </w:p>
          <w:p w14:paraId="35899528" w14:textId="4B4BE173" w:rsidR="0027280D" w:rsidRPr="00635D4C" w:rsidRDefault="005D1DA8" w:rsidP="0027280D">
            <w:pPr>
              <w:pStyle w:val="NoSpacing"/>
              <w:rPr>
                <w:rFonts w:ascii="AvenirNext forINTUIT" w:hAnsi="AvenirNext forINTUIT"/>
                <w:b/>
                <w:color w:val="476166" w:themeColor="accent1"/>
                <w:sz w:val="44"/>
                <w:szCs w:val="44"/>
              </w:rPr>
            </w:pPr>
            <w:r w:rsidRPr="005D1DA8">
              <w:rPr>
                <w:rFonts w:ascii="AvenirNext forINTUIT" w:hAnsi="AvenirNext forINTUIT"/>
                <w:b/>
                <w:color w:val="476166" w:themeColor="accent1"/>
                <w:sz w:val="44"/>
                <w:szCs w:val="44"/>
              </w:rPr>
              <w:t>Connor</w:t>
            </w:r>
            <w:r>
              <w:rPr>
                <w:rFonts w:ascii="AvenirNext forINTUIT" w:hAnsi="AvenirNext forINTUIT"/>
                <w:b/>
                <w:color w:val="476166" w:themeColor="accent1"/>
                <w:sz w:val="44"/>
                <w:szCs w:val="44"/>
              </w:rPr>
              <w:t>’s</w:t>
            </w:r>
            <w:r w:rsidRPr="00851530">
              <w:rPr>
                <w:rFonts w:ascii="AvenirNext forINTUIT" w:hAnsi="AvenirNext forINTUIT"/>
                <w:b/>
                <w:color w:val="476166" w:themeColor="accent1"/>
                <w:sz w:val="44"/>
                <w:szCs w:val="44"/>
              </w:rPr>
              <w:t xml:space="preserve"> Career Plans</w:t>
            </w:r>
          </w:p>
          <w:p w14:paraId="2B369586" w14:textId="00471242" w:rsidR="008624DE" w:rsidRDefault="008624DE" w:rsidP="0027280D">
            <w:pPr>
              <w:pStyle w:val="NoSpacing"/>
              <w:rPr>
                <w:rFonts w:ascii="AvenirNext forINTUIT" w:hAnsi="AvenirNext forINTUIT"/>
              </w:rPr>
            </w:pPr>
          </w:p>
          <w:p w14:paraId="597E6412" w14:textId="77777777" w:rsidR="00635D4C" w:rsidRPr="00635D4C" w:rsidRDefault="00635D4C" w:rsidP="00635D4C">
            <w:pPr>
              <w:pStyle w:val="NoSpacing"/>
              <w:rPr>
                <w:rFonts w:ascii="AvenirNext forINTUIT" w:hAnsi="AvenirNext forINTUIT"/>
              </w:rPr>
            </w:pPr>
            <w:r w:rsidRPr="00635D4C">
              <w:rPr>
                <w:rFonts w:ascii="AvenirNext forINTUIT" w:hAnsi="AvenirNext forINTUIT"/>
              </w:rPr>
              <w:t xml:space="preserve">Over the course of this unit I have learnt a great deal of information about IT, and I have really enjoyed the process of coding my own website for the first assignment, as well as connecting with like-minded people in our field of study. My end goal for my job hasn’t changed, as I would still really enjoy being a multiplayer gameplay engineer, as games have been a passion of mine since I was very young. Moving to a rural area 2 years ago, and not having access to high speed internet has really driven my passion to try to figure out the </w:t>
            </w:r>
            <w:proofErr w:type="spellStart"/>
            <w:r w:rsidRPr="00635D4C">
              <w:rPr>
                <w:rFonts w:ascii="AvenirNext forINTUIT" w:hAnsi="AvenirNext forINTUIT"/>
              </w:rPr>
              <w:t>netcode</w:t>
            </w:r>
            <w:proofErr w:type="spellEnd"/>
            <w:r w:rsidRPr="00635D4C">
              <w:rPr>
                <w:rFonts w:ascii="AvenirNext forINTUIT" w:hAnsi="AvenirNext forINTUIT"/>
              </w:rPr>
              <w:t xml:space="preserve"> of games and ways to improve upon this, for those that don’t have access to fast internet. There are an endless amount of possibilities for job opportunities, and I’m sure over the course of my study I may change my plan, as new interesting technologies are released, but as of now I’d love to purse being a game engineer.</w:t>
            </w:r>
          </w:p>
          <w:p w14:paraId="60D1DD75" w14:textId="77777777" w:rsidR="00635D4C" w:rsidRPr="00635D4C" w:rsidRDefault="00635D4C" w:rsidP="00635D4C">
            <w:pPr>
              <w:pStyle w:val="NoSpacing"/>
              <w:rPr>
                <w:rFonts w:ascii="AvenirNext forINTUIT" w:hAnsi="AvenirNext forINTUIT"/>
              </w:rPr>
            </w:pPr>
          </w:p>
          <w:p w14:paraId="031AD9E1" w14:textId="6E29B6F4" w:rsidR="008624DE" w:rsidRDefault="00635D4C" w:rsidP="00635D4C">
            <w:pPr>
              <w:pStyle w:val="NoSpacing"/>
              <w:rPr>
                <w:rFonts w:ascii="AvenirNext forINTUIT" w:hAnsi="AvenirNext forINTUIT"/>
              </w:rPr>
            </w:pPr>
            <w:r w:rsidRPr="00635D4C">
              <w:rPr>
                <w:rFonts w:ascii="AvenirNext forINTUIT" w:hAnsi="AvenirNext forINTUIT"/>
              </w:rPr>
              <w:t>My goal is to finish my university degree within the next 3 years, and then start working for an indie game development studio, with working with one of the big guys like Valve being my end goal. I’m prepared to work my way up from small places in the companies, to build my portfolio and be able to tackle bigger projects. I understand that it will take me years to develop my skills before I am able to work with the big game development companies, but I am confident in my ability to do this.</w:t>
            </w:r>
          </w:p>
          <w:p w14:paraId="22957E88" w14:textId="77777777" w:rsidR="008624DE" w:rsidRDefault="008624DE" w:rsidP="0027280D">
            <w:pPr>
              <w:pStyle w:val="NoSpacing"/>
              <w:rPr>
                <w:rFonts w:ascii="AvenirNext forINTUIT" w:hAnsi="AvenirNext forINTUIT"/>
              </w:rPr>
            </w:pPr>
          </w:p>
          <w:p w14:paraId="476D297C" w14:textId="77777777" w:rsidR="008624DE" w:rsidRDefault="008624DE" w:rsidP="0027280D">
            <w:pPr>
              <w:pStyle w:val="NoSpacing"/>
              <w:rPr>
                <w:rFonts w:ascii="AvenirNext forINTUIT" w:hAnsi="AvenirNext forINTUIT"/>
              </w:rPr>
            </w:pPr>
          </w:p>
          <w:p w14:paraId="5C3D2829" w14:textId="77777777" w:rsidR="008624DE" w:rsidRDefault="008624DE" w:rsidP="0027280D">
            <w:pPr>
              <w:pStyle w:val="NoSpacing"/>
              <w:rPr>
                <w:rFonts w:ascii="AvenirNext forINTUIT" w:hAnsi="AvenirNext forINTUIT"/>
              </w:rPr>
            </w:pPr>
          </w:p>
          <w:p w14:paraId="5EFEAC9E" w14:textId="77777777" w:rsidR="008624DE" w:rsidRDefault="008624DE" w:rsidP="0027280D">
            <w:pPr>
              <w:pStyle w:val="NoSpacing"/>
              <w:rPr>
                <w:rFonts w:ascii="AvenirNext forINTUIT" w:hAnsi="AvenirNext forINTUIT"/>
              </w:rPr>
            </w:pPr>
          </w:p>
          <w:p w14:paraId="3BB31906" w14:textId="77777777" w:rsidR="008624DE" w:rsidRDefault="008624DE" w:rsidP="0027280D">
            <w:pPr>
              <w:pStyle w:val="NoSpacing"/>
              <w:rPr>
                <w:rFonts w:ascii="AvenirNext forINTUIT" w:hAnsi="AvenirNext forINTUIT"/>
              </w:rPr>
            </w:pPr>
          </w:p>
          <w:p w14:paraId="3009AD6E" w14:textId="77777777" w:rsidR="008624DE" w:rsidRDefault="008624DE" w:rsidP="0027280D">
            <w:pPr>
              <w:pStyle w:val="NoSpacing"/>
              <w:rPr>
                <w:rFonts w:ascii="AvenirNext forINTUIT" w:hAnsi="AvenirNext forINTUIT"/>
              </w:rPr>
            </w:pPr>
          </w:p>
          <w:p w14:paraId="6A8310F8" w14:textId="77777777" w:rsidR="008624DE" w:rsidRDefault="008624DE" w:rsidP="0027280D">
            <w:pPr>
              <w:pStyle w:val="NoSpacing"/>
              <w:rPr>
                <w:rFonts w:ascii="AvenirNext forINTUIT" w:hAnsi="AvenirNext forINTUIT"/>
              </w:rPr>
            </w:pPr>
          </w:p>
          <w:p w14:paraId="3C734C1F" w14:textId="77777777" w:rsidR="008624DE" w:rsidRDefault="008624DE" w:rsidP="0027280D">
            <w:pPr>
              <w:pStyle w:val="NoSpacing"/>
              <w:rPr>
                <w:rFonts w:ascii="AvenirNext forINTUIT" w:hAnsi="AvenirNext forINTUIT"/>
              </w:rPr>
            </w:pPr>
          </w:p>
          <w:p w14:paraId="40F4385B" w14:textId="77777777" w:rsidR="008624DE" w:rsidRDefault="008624DE" w:rsidP="0027280D">
            <w:pPr>
              <w:pStyle w:val="NoSpacing"/>
              <w:rPr>
                <w:rFonts w:ascii="AvenirNext forINTUIT" w:hAnsi="AvenirNext forINTUIT"/>
              </w:rPr>
            </w:pPr>
          </w:p>
          <w:p w14:paraId="3D9E7770" w14:textId="77777777" w:rsidR="008624DE" w:rsidRDefault="008624DE" w:rsidP="0027280D">
            <w:pPr>
              <w:pStyle w:val="NoSpacing"/>
              <w:rPr>
                <w:rFonts w:ascii="AvenirNext forINTUIT" w:hAnsi="AvenirNext forINTUIT"/>
              </w:rPr>
            </w:pPr>
          </w:p>
          <w:p w14:paraId="2191C7B0" w14:textId="77777777" w:rsidR="008624DE" w:rsidRDefault="008624DE" w:rsidP="0027280D">
            <w:pPr>
              <w:pStyle w:val="NoSpacing"/>
              <w:rPr>
                <w:rFonts w:ascii="AvenirNext forINTUIT" w:hAnsi="AvenirNext forINTUIT"/>
              </w:rPr>
            </w:pPr>
          </w:p>
          <w:p w14:paraId="65F19EF8" w14:textId="77777777" w:rsidR="008624DE" w:rsidRDefault="008624DE" w:rsidP="0027280D">
            <w:pPr>
              <w:pStyle w:val="NoSpacing"/>
              <w:rPr>
                <w:rFonts w:ascii="AvenirNext forINTUIT" w:hAnsi="AvenirNext forINTUIT"/>
              </w:rPr>
            </w:pPr>
          </w:p>
          <w:p w14:paraId="22E85D8F" w14:textId="77777777" w:rsidR="008624DE" w:rsidRDefault="008624DE" w:rsidP="0027280D">
            <w:pPr>
              <w:pStyle w:val="NoSpacing"/>
              <w:rPr>
                <w:rFonts w:ascii="AvenirNext forINTUIT" w:hAnsi="AvenirNext forINTUIT"/>
              </w:rPr>
            </w:pPr>
          </w:p>
          <w:p w14:paraId="4C41826F" w14:textId="77777777" w:rsidR="008624DE" w:rsidRDefault="008624DE" w:rsidP="0027280D">
            <w:pPr>
              <w:pStyle w:val="NoSpacing"/>
              <w:rPr>
                <w:rFonts w:ascii="AvenirNext forINTUIT" w:hAnsi="AvenirNext forINTUIT"/>
              </w:rPr>
            </w:pPr>
          </w:p>
          <w:p w14:paraId="76238AC5" w14:textId="77777777" w:rsidR="008624DE" w:rsidRDefault="008624DE" w:rsidP="0027280D">
            <w:pPr>
              <w:pStyle w:val="NoSpacing"/>
              <w:rPr>
                <w:rFonts w:ascii="AvenirNext forINTUIT" w:hAnsi="AvenirNext forINTUIT"/>
              </w:rPr>
            </w:pPr>
          </w:p>
          <w:p w14:paraId="5317D90F" w14:textId="77777777" w:rsidR="008624DE" w:rsidRDefault="008624DE" w:rsidP="0027280D">
            <w:pPr>
              <w:pStyle w:val="NoSpacing"/>
              <w:rPr>
                <w:rFonts w:ascii="AvenirNext forINTUIT" w:hAnsi="AvenirNext forINTUIT"/>
              </w:rPr>
            </w:pPr>
          </w:p>
          <w:p w14:paraId="4C6C413D" w14:textId="77777777" w:rsidR="008624DE" w:rsidRDefault="008624DE" w:rsidP="0027280D">
            <w:pPr>
              <w:pStyle w:val="NoSpacing"/>
              <w:rPr>
                <w:rFonts w:ascii="AvenirNext forINTUIT" w:hAnsi="AvenirNext forINTUIT"/>
              </w:rPr>
            </w:pPr>
          </w:p>
          <w:p w14:paraId="2D34438B" w14:textId="77777777" w:rsidR="008624DE" w:rsidRDefault="008624DE" w:rsidP="0027280D">
            <w:pPr>
              <w:pStyle w:val="NoSpacing"/>
              <w:rPr>
                <w:rFonts w:ascii="AvenirNext forINTUIT" w:hAnsi="AvenirNext forINTUIT"/>
              </w:rPr>
            </w:pPr>
          </w:p>
          <w:p w14:paraId="623BDC5F" w14:textId="77777777" w:rsidR="008624DE" w:rsidRDefault="008624DE" w:rsidP="0027280D">
            <w:pPr>
              <w:pStyle w:val="NoSpacing"/>
              <w:rPr>
                <w:rFonts w:ascii="AvenirNext forINTUIT" w:hAnsi="AvenirNext forINTUIT"/>
              </w:rPr>
            </w:pPr>
          </w:p>
          <w:p w14:paraId="7C08BFAA" w14:textId="77777777" w:rsidR="008624DE" w:rsidRDefault="008624DE" w:rsidP="0027280D">
            <w:pPr>
              <w:pStyle w:val="NoSpacing"/>
              <w:rPr>
                <w:rFonts w:ascii="AvenirNext forINTUIT" w:hAnsi="AvenirNext forINTUIT"/>
              </w:rPr>
            </w:pPr>
          </w:p>
          <w:p w14:paraId="4CE6A59C" w14:textId="6BAB2414" w:rsidR="008624DE" w:rsidRPr="005D1DA8" w:rsidRDefault="008624DE" w:rsidP="0027280D">
            <w:pPr>
              <w:pStyle w:val="NoSpacing"/>
              <w:rPr>
                <w:rFonts w:ascii="AvenirNext forINTUIT" w:hAnsi="AvenirNext forINTUIT"/>
              </w:rPr>
            </w:pPr>
          </w:p>
        </w:tc>
        <w:tc>
          <w:tcPr>
            <w:tcW w:w="300" w:type="dxa"/>
          </w:tcPr>
          <w:p w14:paraId="476C3CD2" w14:textId="77777777" w:rsidR="0027280D" w:rsidRPr="00E84071" w:rsidRDefault="0027280D" w:rsidP="0027280D">
            <w:pPr>
              <w:rPr>
                <w:rFonts w:ascii="AvenirNext forINTUIT" w:hAnsi="AvenirNext forINTUIT"/>
              </w:rPr>
            </w:pPr>
          </w:p>
        </w:tc>
      </w:tr>
    </w:tbl>
    <w:p w14:paraId="412009C2" w14:textId="298D8D21" w:rsidR="00C72E38" w:rsidRPr="00E84071" w:rsidRDefault="00C72E38" w:rsidP="00C72E38">
      <w:pPr>
        <w:rPr>
          <w:rFonts w:ascii="AvenirNext forINTUIT" w:hAnsi="AvenirNext forINTUIT"/>
          <w:color w:val="476166" w:themeColor="accent1"/>
          <w:sz w:val="28"/>
          <w:szCs w:val="28"/>
        </w:rPr>
      </w:pPr>
    </w:p>
    <w:p w14:paraId="05233FA1" w14:textId="77777777" w:rsidR="00C72E38" w:rsidRPr="00E84071" w:rsidRDefault="00C72E38" w:rsidP="00C72E38">
      <w:pPr>
        <w:rPr>
          <w:rFonts w:ascii="AvenirNext forINTUIT" w:hAnsi="AvenirNext forINTUIT"/>
          <w:color w:val="476166" w:themeColor="accent1"/>
          <w:sz w:val="28"/>
          <w:szCs w:val="28"/>
        </w:rPr>
      </w:pPr>
    </w:p>
    <w:p w14:paraId="344CC966" w14:textId="77777777" w:rsidR="00C72E38" w:rsidRPr="00E84071" w:rsidRDefault="00C72E38" w:rsidP="00C72E38">
      <w:pPr>
        <w:rPr>
          <w:rFonts w:ascii="AvenirNext forINTUIT" w:hAnsi="AvenirNext forINTUIT"/>
          <w:color w:val="476166" w:themeColor="accent1"/>
          <w:sz w:val="28"/>
          <w:szCs w:val="28"/>
        </w:rPr>
      </w:pPr>
    </w:p>
    <w:p w14:paraId="5130C8E1" w14:textId="2E8B8CF2" w:rsidR="00C72E38" w:rsidRPr="00E84071" w:rsidRDefault="00C72E38"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0F0C592D" w14:textId="77777777" w:rsidTr="008624DE">
        <w:trPr>
          <w:trHeight w:val="4546"/>
        </w:trPr>
        <w:tc>
          <w:tcPr>
            <w:tcW w:w="284" w:type="dxa"/>
          </w:tcPr>
          <w:p w14:paraId="2F8B89AB" w14:textId="77777777" w:rsidR="0027280D" w:rsidRPr="00E84071" w:rsidRDefault="0027280D" w:rsidP="00C61744">
            <w:pPr>
              <w:rPr>
                <w:rFonts w:ascii="AvenirNext forINTUIT" w:hAnsi="AvenirNext forINTUIT"/>
              </w:rPr>
            </w:pPr>
          </w:p>
          <w:p w14:paraId="172D220A" w14:textId="77777777" w:rsidR="0027280D" w:rsidRPr="00E84071" w:rsidRDefault="0027280D" w:rsidP="00C61744">
            <w:pPr>
              <w:rPr>
                <w:rFonts w:ascii="AvenirNext forINTUIT" w:hAnsi="AvenirNext forINTUIT"/>
              </w:rPr>
            </w:pPr>
          </w:p>
          <w:p w14:paraId="397FA6F6" w14:textId="77777777" w:rsidR="0027280D" w:rsidRPr="00E84071" w:rsidRDefault="0027280D" w:rsidP="00C61744">
            <w:pPr>
              <w:rPr>
                <w:rFonts w:ascii="AvenirNext forINTUIT" w:hAnsi="AvenirNext forINTUIT"/>
              </w:rPr>
            </w:pPr>
          </w:p>
          <w:p w14:paraId="7134F039" w14:textId="77777777" w:rsidR="0027280D" w:rsidRPr="00E84071" w:rsidRDefault="0027280D" w:rsidP="00C61744">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61D7046" w14:textId="77777777" w:rsidR="00635D4C" w:rsidRDefault="00635D4C" w:rsidP="00851530">
            <w:pPr>
              <w:pStyle w:val="NoSpacing"/>
              <w:rPr>
                <w:rFonts w:ascii="AvenirNext forINTUIT" w:hAnsi="AvenirNext forINTUIT"/>
                <w:b/>
                <w:color w:val="476166" w:themeColor="accent1"/>
                <w:sz w:val="44"/>
                <w:szCs w:val="44"/>
              </w:rPr>
            </w:pPr>
          </w:p>
          <w:p w14:paraId="3CCBD4B5" w14:textId="586B4406" w:rsidR="00851530" w:rsidRPr="00851530" w:rsidRDefault="00851530" w:rsidP="00851530">
            <w:pPr>
              <w:pStyle w:val="NoSpacing"/>
              <w:rPr>
                <w:rFonts w:ascii="AvenirNext forINTUIT" w:hAnsi="AvenirNext forINTUIT"/>
                <w:b/>
                <w:sz w:val="40"/>
                <w:szCs w:val="40"/>
                <w:lang w:val="en-AU" w:eastAsia="ja-JP"/>
              </w:rPr>
            </w:pPr>
            <w:r w:rsidRPr="00851530">
              <w:rPr>
                <w:rFonts w:ascii="AvenirNext forINTUIT" w:hAnsi="AvenirNext forINTUIT"/>
                <w:b/>
                <w:color w:val="476166" w:themeColor="accent1"/>
                <w:sz w:val="44"/>
                <w:szCs w:val="44"/>
              </w:rPr>
              <w:t>Corbin</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72ABE670"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In the past few weeks, and through a large amount of additional research, I have come to </w:t>
            </w:r>
            <w:proofErr w:type="spellStart"/>
            <w:r w:rsidRPr="005C5E40">
              <w:rPr>
                <w:rFonts w:ascii="AvenirNext forINTUIT" w:hAnsi="AvenirNext forINTUIT"/>
              </w:rPr>
              <w:t>realise</w:t>
            </w:r>
            <w:proofErr w:type="spellEnd"/>
            <w:r w:rsidRPr="005C5E40">
              <w:rPr>
                <w:rFonts w:ascii="AvenirNext forINTUIT" w:hAnsi="AvenirNext forINTUIT"/>
              </w:rPr>
              <w:t xml:space="preserv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47B449DA" w14:textId="77777777" w:rsidR="00851530" w:rsidRPr="005C5E40" w:rsidRDefault="00851530" w:rsidP="005C5E40">
            <w:pPr>
              <w:pStyle w:val="NoSpacing"/>
              <w:rPr>
                <w:rFonts w:ascii="AvenirNext forINTUIT" w:hAnsi="AvenirNext forINTUIT"/>
              </w:rPr>
            </w:pPr>
          </w:p>
          <w:p w14:paraId="6A821113"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w:t>
            </w:r>
            <w:proofErr w:type="spellStart"/>
            <w:r w:rsidRPr="005C5E40">
              <w:rPr>
                <w:rFonts w:ascii="AvenirNext forINTUIT" w:hAnsi="AvenirNext forINTUIT"/>
              </w:rPr>
              <w:t>specialised</w:t>
            </w:r>
            <w:proofErr w:type="spellEnd"/>
            <w:r w:rsidRPr="005C5E40">
              <w:rPr>
                <w:rFonts w:ascii="AvenirNext forINTUIT" w:hAnsi="AvenirNext forINTUIT"/>
              </w:rPr>
              <w:t xml:space="preserve"> skills in one field.  </w:t>
            </w:r>
          </w:p>
          <w:p w14:paraId="1AD600CA" w14:textId="77777777" w:rsidR="00851530" w:rsidRPr="005C5E40" w:rsidRDefault="00851530" w:rsidP="005C5E40">
            <w:pPr>
              <w:pStyle w:val="NoSpacing"/>
              <w:rPr>
                <w:rFonts w:ascii="AvenirNext forINTUIT" w:hAnsi="AvenirNext forINTUIT"/>
              </w:rPr>
            </w:pPr>
          </w:p>
          <w:p w14:paraId="1EE8F4A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experience, but I will refine my ability to do that and hopefully open doorways, maybe.</w:t>
            </w:r>
          </w:p>
          <w:p w14:paraId="69FEE8D5" w14:textId="77777777" w:rsidR="00851530" w:rsidRPr="005C5E40" w:rsidRDefault="00851530" w:rsidP="005C5E40">
            <w:pPr>
              <w:pStyle w:val="NoSpacing"/>
              <w:rPr>
                <w:rFonts w:ascii="AvenirNext forINTUIT" w:hAnsi="AvenirNext forINTUIT"/>
              </w:rPr>
            </w:pPr>
          </w:p>
          <w:p w14:paraId="733733B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3777266E" w14:textId="77777777" w:rsidR="0027280D" w:rsidRPr="005C5E40" w:rsidRDefault="0027280D" w:rsidP="005C5E40">
            <w:pPr>
              <w:pStyle w:val="NoSpacing"/>
              <w:rPr>
                <w:rFonts w:ascii="AvenirNext forINTUIT" w:hAnsi="AvenirNext forINTUIT"/>
              </w:rPr>
            </w:pPr>
          </w:p>
          <w:p w14:paraId="710A25AC"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300" w:type="dxa"/>
          </w:tcPr>
          <w:p w14:paraId="2D541DEA" w14:textId="77777777" w:rsidR="0027280D" w:rsidRPr="00E84071" w:rsidRDefault="0027280D" w:rsidP="00C61744">
            <w:pPr>
              <w:rPr>
                <w:rFonts w:ascii="AvenirNext forINTUIT" w:hAnsi="AvenirNext forINTUIT"/>
              </w:rPr>
            </w:pPr>
          </w:p>
        </w:tc>
      </w:tr>
    </w:tbl>
    <w:p w14:paraId="67C5CB8B" w14:textId="77777777" w:rsidR="0027280D" w:rsidRPr="00E84071" w:rsidRDefault="0027280D" w:rsidP="0027280D">
      <w:pPr>
        <w:rPr>
          <w:rFonts w:ascii="AvenirNext forINTUIT" w:hAnsi="AvenirNext forINTUIT"/>
          <w:color w:val="476166" w:themeColor="accent1"/>
          <w:sz w:val="28"/>
          <w:szCs w:val="28"/>
        </w:rPr>
      </w:pPr>
    </w:p>
    <w:p w14:paraId="2A1E762E" w14:textId="77777777" w:rsidR="0027280D" w:rsidRPr="00E84071" w:rsidRDefault="0027280D" w:rsidP="0027280D">
      <w:pPr>
        <w:rPr>
          <w:rFonts w:ascii="AvenirNext forINTUIT" w:hAnsi="AvenirNext forINTUIT"/>
          <w:color w:val="476166" w:themeColor="accent1"/>
          <w:sz w:val="28"/>
          <w:szCs w:val="28"/>
        </w:rPr>
      </w:pPr>
    </w:p>
    <w:p w14:paraId="6DA87EA7" w14:textId="77777777" w:rsidR="0027280D" w:rsidRPr="00E84071" w:rsidRDefault="0027280D" w:rsidP="0027280D">
      <w:pPr>
        <w:rPr>
          <w:rFonts w:ascii="AvenirNext forINTUIT" w:hAnsi="AvenirNext forINTUIT"/>
          <w:color w:val="476166" w:themeColor="accent1"/>
          <w:sz w:val="28"/>
          <w:szCs w:val="28"/>
        </w:rPr>
      </w:pPr>
    </w:p>
    <w:p w14:paraId="740FB27E" w14:textId="77777777" w:rsidR="0027280D" w:rsidRPr="00E84071" w:rsidRDefault="0027280D" w:rsidP="0027280D">
      <w:pPr>
        <w:rPr>
          <w:rFonts w:ascii="AvenirNext forINTUIT" w:hAnsi="AvenirNext forINTUIT"/>
          <w:color w:val="476166" w:themeColor="accent1"/>
          <w:sz w:val="28"/>
          <w:szCs w:val="28"/>
        </w:rPr>
      </w:pPr>
    </w:p>
    <w:p w14:paraId="193F864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C364846" w14:textId="77777777" w:rsidR="0027280D" w:rsidRPr="00E84071" w:rsidRDefault="0027280D" w:rsidP="0027280D">
      <w:pPr>
        <w:rPr>
          <w:rFonts w:ascii="AvenirNext forINTUIT" w:hAnsi="AvenirNext forINTUIT"/>
          <w:color w:val="476166" w:themeColor="accent1"/>
          <w:sz w:val="28"/>
          <w:szCs w:val="28"/>
        </w:rPr>
      </w:pPr>
    </w:p>
    <w:p w14:paraId="797F8C3A" w14:textId="77777777" w:rsidR="0027280D" w:rsidRPr="00E84071" w:rsidRDefault="0027280D" w:rsidP="0027280D">
      <w:pPr>
        <w:rPr>
          <w:rFonts w:ascii="AvenirNext forINTUIT" w:hAnsi="AvenirNext forINTUIT"/>
          <w:color w:val="476166" w:themeColor="accent1"/>
          <w:sz w:val="28"/>
          <w:szCs w:val="28"/>
        </w:rPr>
      </w:pPr>
    </w:p>
    <w:p w14:paraId="2D33955E" w14:textId="77777777" w:rsidR="0027280D" w:rsidRDefault="0027280D" w:rsidP="0027280D">
      <w:pPr>
        <w:rPr>
          <w:rFonts w:ascii="AvenirNext forINTUIT" w:hAnsi="AvenirNext forINTUIT"/>
          <w:color w:val="476166" w:themeColor="accent1"/>
          <w:sz w:val="28"/>
          <w:szCs w:val="28"/>
        </w:rPr>
      </w:pPr>
    </w:p>
    <w:p w14:paraId="2EF5FA36" w14:textId="77777777" w:rsidR="0027280D" w:rsidRDefault="0027280D" w:rsidP="0027280D">
      <w:pPr>
        <w:rPr>
          <w:rFonts w:ascii="AvenirNext forINTUIT" w:hAnsi="AvenirNext forINTUIT"/>
          <w:color w:val="476166" w:themeColor="accent1"/>
          <w:sz w:val="28"/>
          <w:szCs w:val="28"/>
        </w:rPr>
      </w:pPr>
    </w:p>
    <w:p w14:paraId="2D8CB2E6" w14:textId="77777777" w:rsidR="0027280D" w:rsidRPr="00E84071" w:rsidRDefault="0027280D" w:rsidP="0027280D">
      <w:pPr>
        <w:rPr>
          <w:rFonts w:ascii="AvenirNext forINTUIT" w:hAnsi="AvenirNext forINTUIT"/>
        </w:rPr>
      </w:pPr>
    </w:p>
    <w:p w14:paraId="09B7EDC3" w14:textId="77777777" w:rsidR="0027280D" w:rsidRPr="00E84071" w:rsidRDefault="0027280D" w:rsidP="0027280D">
      <w:pPr>
        <w:rPr>
          <w:rFonts w:ascii="AvenirNext forINTUIT" w:hAnsi="AvenirNext forINTUIT"/>
          <w:color w:val="476166" w:themeColor="accent1"/>
          <w:sz w:val="28"/>
          <w:szCs w:val="28"/>
        </w:rPr>
      </w:pPr>
    </w:p>
    <w:p w14:paraId="7028FAE6"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3DDDB9ED" w14:textId="77777777" w:rsidTr="008624DE">
        <w:trPr>
          <w:trHeight w:val="10445"/>
        </w:trPr>
        <w:tc>
          <w:tcPr>
            <w:tcW w:w="284" w:type="dxa"/>
          </w:tcPr>
          <w:p w14:paraId="6F2E3812" w14:textId="77777777" w:rsidR="0027280D" w:rsidRPr="00E84071" w:rsidRDefault="0027280D" w:rsidP="00C61744">
            <w:pPr>
              <w:rPr>
                <w:rFonts w:ascii="AvenirNext forINTUIT" w:hAnsi="AvenirNext forINTUIT"/>
              </w:rPr>
            </w:pPr>
          </w:p>
          <w:p w14:paraId="5B2A07BE" w14:textId="77777777" w:rsidR="0027280D" w:rsidRPr="00E84071" w:rsidRDefault="0027280D" w:rsidP="00C61744">
            <w:pPr>
              <w:rPr>
                <w:rFonts w:ascii="AvenirNext forINTUIT" w:hAnsi="AvenirNext forINTUIT"/>
              </w:rPr>
            </w:pPr>
          </w:p>
          <w:p w14:paraId="7677F1F1" w14:textId="77777777" w:rsidR="0027280D" w:rsidRPr="00E84071" w:rsidRDefault="0027280D" w:rsidP="00C61744">
            <w:pPr>
              <w:rPr>
                <w:rFonts w:ascii="AvenirNext forINTUIT" w:hAnsi="AvenirNext forINTUIT"/>
              </w:rPr>
            </w:pPr>
          </w:p>
          <w:p w14:paraId="7289964B" w14:textId="77777777" w:rsidR="0027280D" w:rsidRPr="00E84071" w:rsidRDefault="0027280D" w:rsidP="00C61744">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ED3D733" w14:textId="77777777" w:rsidR="00635D4C" w:rsidRDefault="00635D4C" w:rsidP="00851530">
            <w:pPr>
              <w:pStyle w:val="NoSpacing"/>
              <w:rPr>
                <w:rFonts w:ascii="AvenirNext forINTUIT" w:hAnsi="AvenirNext forINTUIT"/>
                <w:b/>
                <w:color w:val="476166" w:themeColor="accent1"/>
                <w:sz w:val="44"/>
                <w:szCs w:val="44"/>
              </w:rPr>
            </w:pPr>
          </w:p>
          <w:p w14:paraId="515A5AE4" w14:textId="01DE78FB" w:rsidR="00851530" w:rsidRPr="005D1DA8" w:rsidRDefault="008A26FB" w:rsidP="00851530">
            <w:pPr>
              <w:pStyle w:val="NoSpacing"/>
              <w:rPr>
                <w:rFonts w:ascii="AvenirNext forINTUIT" w:hAnsi="AvenirNext forINTUIT"/>
                <w:b/>
                <w:sz w:val="40"/>
                <w:szCs w:val="40"/>
                <w:lang w:val="en-AU" w:eastAsia="ja-JP"/>
              </w:rPr>
            </w:pPr>
            <w:r>
              <w:rPr>
                <w:rFonts w:ascii="AvenirNext forINTUIT" w:hAnsi="AvenirNext forINTUIT"/>
                <w:b/>
                <w:color w:val="476166" w:themeColor="accent1"/>
                <w:sz w:val="44"/>
                <w:szCs w:val="44"/>
              </w:rPr>
              <w:t>Natalie</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125DC76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Originally, I had chosen game UI designer as my ideal job. However, over the past 10 weeks I’ve had a change of mind. Although I would love to be a part of the game industry as video games are a big part of my life.</w:t>
            </w:r>
          </w:p>
          <w:p w14:paraId="32B692F4" w14:textId="77777777" w:rsidR="00851530" w:rsidRPr="008A26FB" w:rsidRDefault="00851530" w:rsidP="00851530">
            <w:pPr>
              <w:pStyle w:val="NoSpacing"/>
              <w:rPr>
                <w:rFonts w:ascii="AvenirNext forINTUIT" w:hAnsi="AvenirNext forINTUIT"/>
                <w:bCs/>
                <w:szCs w:val="24"/>
                <w:lang w:val="en-AU" w:eastAsia="ja-JP"/>
              </w:rPr>
            </w:pPr>
          </w:p>
          <w:p w14:paraId="213075C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5B224228" w14:textId="77777777" w:rsidR="00851530" w:rsidRPr="008A26FB" w:rsidRDefault="00851530" w:rsidP="00851530">
            <w:pPr>
              <w:pStyle w:val="NoSpacing"/>
              <w:rPr>
                <w:rFonts w:ascii="AvenirNext forINTUIT" w:hAnsi="AvenirNext forINTUIT"/>
                <w:bCs/>
                <w:szCs w:val="24"/>
                <w:lang w:val="en-AU" w:eastAsia="ja-JP"/>
              </w:rPr>
            </w:pPr>
          </w:p>
          <w:p w14:paraId="4C50D897"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massive in the field of design. </w:t>
            </w:r>
          </w:p>
          <w:p w14:paraId="3A65BBFA" w14:textId="77777777" w:rsidR="0027280D" w:rsidRPr="008A26FB" w:rsidRDefault="0027280D" w:rsidP="00C61744">
            <w:pPr>
              <w:pStyle w:val="NoSpacing"/>
              <w:rPr>
                <w:rFonts w:ascii="AvenirNext forINTUIT" w:hAnsi="AvenirNext forINTUIT"/>
                <w:sz w:val="20"/>
              </w:rPr>
            </w:pPr>
          </w:p>
          <w:p w14:paraId="6BE92AE7"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300" w:type="dxa"/>
          </w:tcPr>
          <w:p w14:paraId="6B1FCBE3" w14:textId="77777777" w:rsidR="0027280D" w:rsidRPr="00E84071" w:rsidRDefault="0027280D" w:rsidP="00C61744">
            <w:pPr>
              <w:rPr>
                <w:rFonts w:ascii="AvenirNext forINTUIT" w:hAnsi="AvenirNext forINTUIT"/>
              </w:rPr>
            </w:pPr>
          </w:p>
        </w:tc>
      </w:tr>
    </w:tbl>
    <w:p w14:paraId="7E3299AD" w14:textId="77777777" w:rsidR="0027280D" w:rsidRPr="00E84071" w:rsidRDefault="0027280D" w:rsidP="0027280D">
      <w:pPr>
        <w:rPr>
          <w:rFonts w:ascii="AvenirNext forINTUIT" w:hAnsi="AvenirNext forINTUIT"/>
          <w:color w:val="476166" w:themeColor="accent1"/>
          <w:sz w:val="28"/>
          <w:szCs w:val="28"/>
        </w:rPr>
      </w:pP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2B4B6BB8" w14:textId="5A9DC409" w:rsidR="0027280D" w:rsidRPr="00E84071" w:rsidRDefault="0027280D" w:rsidP="0027280D">
      <w:pPr>
        <w:rPr>
          <w:rFonts w:ascii="AvenirNext forINTUIT" w:hAnsi="AvenirNext forINTUIT"/>
          <w:color w:val="476166" w:themeColor="accent1"/>
          <w:sz w:val="28"/>
          <w:szCs w:val="28"/>
        </w:rPr>
      </w:pP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6EDC7A4E" w14:textId="77777777" w:rsidR="0027280D" w:rsidRDefault="0027280D" w:rsidP="0027280D">
      <w:pPr>
        <w:rPr>
          <w:rFonts w:ascii="AvenirNext forINTUIT" w:hAnsi="AvenirNext forINTUIT"/>
          <w:color w:val="476166" w:themeColor="accent1"/>
          <w:sz w:val="28"/>
          <w:szCs w:val="28"/>
        </w:rPr>
      </w:pPr>
    </w:p>
    <w:p w14:paraId="1B4CE492" w14:textId="77777777" w:rsidR="0027280D" w:rsidRDefault="0027280D" w:rsidP="0027280D">
      <w:pPr>
        <w:rPr>
          <w:rFonts w:ascii="AvenirNext forINTUIT" w:hAnsi="AvenirNext forINTUIT"/>
          <w:color w:val="476166" w:themeColor="accent1"/>
          <w:sz w:val="28"/>
          <w:szCs w:val="28"/>
        </w:rPr>
      </w:pPr>
    </w:p>
    <w:p w14:paraId="6FE96D9B" w14:textId="77777777" w:rsidR="0027280D" w:rsidRPr="00E84071" w:rsidRDefault="0027280D" w:rsidP="0027280D">
      <w:pPr>
        <w:rPr>
          <w:rFonts w:ascii="AvenirNext forINTUIT" w:hAnsi="AvenirNext forINTUIT"/>
        </w:rPr>
      </w:pPr>
    </w:p>
    <w:p w14:paraId="5F71313A" w14:textId="7F47DFC8"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74882822" w14:textId="77777777" w:rsidTr="008624DE">
        <w:trPr>
          <w:trHeight w:val="4546"/>
        </w:trPr>
        <w:tc>
          <w:tcPr>
            <w:tcW w:w="284" w:type="dxa"/>
          </w:tcPr>
          <w:p w14:paraId="147A73B6" w14:textId="77777777" w:rsidR="0027280D" w:rsidRPr="00E84071" w:rsidRDefault="0027280D" w:rsidP="00C61744">
            <w:pPr>
              <w:rPr>
                <w:rFonts w:ascii="AvenirNext forINTUIT" w:hAnsi="AvenirNext forINTUIT"/>
              </w:rPr>
            </w:pPr>
          </w:p>
          <w:p w14:paraId="38B5C756" w14:textId="77777777" w:rsidR="0027280D" w:rsidRPr="00E84071" w:rsidRDefault="0027280D" w:rsidP="00C61744">
            <w:pPr>
              <w:rPr>
                <w:rFonts w:ascii="AvenirNext forINTUIT" w:hAnsi="AvenirNext forINTUIT"/>
              </w:rPr>
            </w:pPr>
          </w:p>
          <w:p w14:paraId="30AD0D41" w14:textId="77777777" w:rsidR="0027280D" w:rsidRPr="00E84071" w:rsidRDefault="0027280D" w:rsidP="00C61744">
            <w:pPr>
              <w:rPr>
                <w:rFonts w:ascii="AvenirNext forINTUIT" w:hAnsi="AvenirNext forINTUIT"/>
              </w:rPr>
            </w:pPr>
          </w:p>
          <w:p w14:paraId="79E23660" w14:textId="77777777" w:rsidR="0027280D" w:rsidRPr="00E84071" w:rsidRDefault="0027280D" w:rsidP="00C61744">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E74FFC1" w14:textId="77777777" w:rsidR="00635D4C" w:rsidRDefault="00635D4C" w:rsidP="005D1DA8">
            <w:pPr>
              <w:pStyle w:val="NoSpacing"/>
              <w:rPr>
                <w:rFonts w:ascii="AvenirNext forINTUIT" w:hAnsi="AvenirNext forINTUIT"/>
                <w:b/>
                <w:color w:val="476166" w:themeColor="accent1"/>
                <w:sz w:val="44"/>
                <w:szCs w:val="44"/>
              </w:rPr>
            </w:pPr>
          </w:p>
          <w:p w14:paraId="623B4589" w14:textId="21679968" w:rsidR="005D1DA8" w:rsidRPr="00851530" w:rsidRDefault="009F101F"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Oliver</w:t>
            </w:r>
            <w:r w:rsidR="00851530"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4678A952" w14:textId="5351D806" w:rsidR="00851530" w:rsidRPr="002A7C18" w:rsidRDefault="00851530" w:rsidP="00851530">
            <w:pPr>
              <w:pStyle w:val="NoSpacing"/>
              <w:rPr>
                <w:sz w:val="24"/>
                <w:szCs w:val="24"/>
                <w:lang w:val="en-AU" w:eastAsia="ja-JP"/>
              </w:rPr>
            </w:pPr>
          </w:p>
          <w:p w14:paraId="1E049119"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303F2B8C" w14:textId="77777777" w:rsidR="00851530" w:rsidRPr="009F101F" w:rsidRDefault="00851530" w:rsidP="00851530">
            <w:pPr>
              <w:pStyle w:val="NoSpacing"/>
              <w:rPr>
                <w:rFonts w:ascii="AvenirNext forINTUIT" w:hAnsi="AvenirNext forINTUIT"/>
                <w:lang w:val="en-AU" w:eastAsia="ja-JP"/>
              </w:rPr>
            </w:pPr>
          </w:p>
          <w:p w14:paraId="02766DEF"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Throughout completing the Intro to IT course, I have seen more of the work that is required to create a successful career in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146415A9" w14:textId="77777777" w:rsidR="00851530" w:rsidRPr="009F101F" w:rsidRDefault="00851530" w:rsidP="00851530">
            <w:pPr>
              <w:pStyle w:val="NoSpacing"/>
              <w:rPr>
                <w:rFonts w:ascii="AvenirNext forINTUIT" w:hAnsi="AvenirNext forINTUIT"/>
                <w:lang w:val="en-AU" w:eastAsia="ja-JP"/>
              </w:rPr>
            </w:pPr>
          </w:p>
          <w:p w14:paraId="5E9FB1D6"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interest in how games are made, and some content creators can capture the fun parts and make it entertain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C95530" w:rsidRDefault="0027280D" w:rsidP="00C61744">
            <w:pPr>
              <w:pStyle w:val="NoSpacing"/>
              <w:rPr>
                <w:rFonts w:ascii="AvenirNext forINTUIT" w:hAnsi="AvenirNext forINTUIT"/>
              </w:rPr>
            </w:pPr>
          </w:p>
          <w:p w14:paraId="2E2D12FF" w14:textId="77777777" w:rsidR="0027280D" w:rsidRDefault="0027280D" w:rsidP="00C61744">
            <w:pPr>
              <w:pStyle w:val="NoSpacing"/>
              <w:rPr>
                <w:rFonts w:ascii="AvenirNext forINTUIT" w:hAnsi="AvenirNext forINTUIT"/>
                <w:b/>
                <w:color w:val="476166" w:themeColor="accent1"/>
                <w:sz w:val="28"/>
                <w:szCs w:val="28"/>
              </w:rPr>
            </w:pPr>
          </w:p>
          <w:p w14:paraId="0895B3BE" w14:textId="77777777" w:rsidR="008624DE" w:rsidRDefault="008624DE" w:rsidP="00C61744">
            <w:pPr>
              <w:pStyle w:val="NoSpacing"/>
              <w:rPr>
                <w:rFonts w:ascii="AvenirNext forINTUIT" w:hAnsi="AvenirNext forINTUIT"/>
                <w:b/>
                <w:color w:val="476166" w:themeColor="accent1"/>
                <w:sz w:val="28"/>
                <w:szCs w:val="28"/>
              </w:rPr>
            </w:pPr>
          </w:p>
          <w:p w14:paraId="6376EBAA" w14:textId="77777777" w:rsidR="008624DE" w:rsidRDefault="008624DE" w:rsidP="00C61744">
            <w:pPr>
              <w:pStyle w:val="NoSpacing"/>
              <w:rPr>
                <w:rFonts w:ascii="AvenirNext forINTUIT" w:hAnsi="AvenirNext forINTUIT"/>
                <w:b/>
                <w:color w:val="476166" w:themeColor="accent1"/>
                <w:sz w:val="28"/>
                <w:szCs w:val="28"/>
              </w:rPr>
            </w:pPr>
          </w:p>
          <w:p w14:paraId="7573FE65" w14:textId="77777777" w:rsidR="008624DE" w:rsidRDefault="008624DE" w:rsidP="00C61744">
            <w:pPr>
              <w:pStyle w:val="NoSpacing"/>
              <w:rPr>
                <w:rFonts w:ascii="AvenirNext forINTUIT" w:hAnsi="AvenirNext forINTUIT"/>
                <w:b/>
                <w:color w:val="476166" w:themeColor="accent1"/>
                <w:sz w:val="28"/>
                <w:szCs w:val="28"/>
              </w:rPr>
            </w:pPr>
          </w:p>
          <w:p w14:paraId="1B2FFD9D" w14:textId="77777777" w:rsidR="008624DE" w:rsidRDefault="008624DE" w:rsidP="00C61744">
            <w:pPr>
              <w:pStyle w:val="NoSpacing"/>
              <w:rPr>
                <w:rFonts w:ascii="AvenirNext forINTUIT" w:hAnsi="AvenirNext forINTUIT"/>
                <w:b/>
                <w:color w:val="476166" w:themeColor="accent1"/>
                <w:sz w:val="28"/>
                <w:szCs w:val="28"/>
              </w:rPr>
            </w:pPr>
          </w:p>
          <w:p w14:paraId="35F7EEC9" w14:textId="77777777" w:rsidR="008624DE" w:rsidRDefault="008624DE" w:rsidP="00C61744">
            <w:pPr>
              <w:pStyle w:val="NoSpacing"/>
              <w:rPr>
                <w:rFonts w:ascii="AvenirNext forINTUIT" w:hAnsi="AvenirNext forINTUIT"/>
                <w:b/>
                <w:color w:val="476166" w:themeColor="accent1"/>
                <w:sz w:val="28"/>
                <w:szCs w:val="28"/>
              </w:rPr>
            </w:pPr>
          </w:p>
          <w:p w14:paraId="22240849" w14:textId="77777777" w:rsidR="008624DE" w:rsidRDefault="008624DE" w:rsidP="00C61744">
            <w:pPr>
              <w:pStyle w:val="NoSpacing"/>
              <w:rPr>
                <w:rFonts w:ascii="AvenirNext forINTUIT" w:hAnsi="AvenirNext forINTUIT"/>
                <w:b/>
                <w:color w:val="476166" w:themeColor="accent1"/>
                <w:sz w:val="28"/>
                <w:szCs w:val="28"/>
              </w:rPr>
            </w:pPr>
          </w:p>
          <w:p w14:paraId="6AE5D6EE" w14:textId="77777777" w:rsidR="008624DE" w:rsidRDefault="008624DE" w:rsidP="00C61744">
            <w:pPr>
              <w:pStyle w:val="NoSpacing"/>
              <w:rPr>
                <w:rFonts w:ascii="AvenirNext forINTUIT" w:hAnsi="AvenirNext forINTUIT"/>
                <w:b/>
                <w:color w:val="476166" w:themeColor="accent1"/>
                <w:sz w:val="28"/>
                <w:szCs w:val="28"/>
              </w:rPr>
            </w:pPr>
          </w:p>
          <w:p w14:paraId="13A9C2B8" w14:textId="257F4EAE" w:rsidR="008624DE" w:rsidRPr="00E84071" w:rsidRDefault="008624DE" w:rsidP="00C61744">
            <w:pPr>
              <w:pStyle w:val="NoSpacing"/>
              <w:rPr>
                <w:rFonts w:ascii="AvenirNext forINTUIT" w:hAnsi="AvenirNext forINTUIT"/>
                <w:b/>
                <w:color w:val="476166" w:themeColor="accent1"/>
                <w:sz w:val="28"/>
                <w:szCs w:val="28"/>
              </w:rPr>
            </w:pPr>
          </w:p>
        </w:tc>
        <w:tc>
          <w:tcPr>
            <w:tcW w:w="300" w:type="dxa"/>
          </w:tcPr>
          <w:p w14:paraId="729FB8F9" w14:textId="77777777" w:rsidR="0027280D" w:rsidRPr="00E84071" w:rsidRDefault="0027280D" w:rsidP="00C61744">
            <w:pPr>
              <w:rPr>
                <w:rFonts w:ascii="AvenirNext forINTUIT" w:hAnsi="AvenirNext forINTUIT"/>
              </w:rPr>
            </w:pPr>
          </w:p>
        </w:tc>
      </w:tr>
    </w:tbl>
    <w:p w14:paraId="26788DF9" w14:textId="77777777" w:rsidR="0027280D" w:rsidRPr="00E84071" w:rsidRDefault="0027280D" w:rsidP="0027280D">
      <w:pPr>
        <w:rPr>
          <w:rFonts w:ascii="AvenirNext forINTUIT" w:hAnsi="AvenirNext forINTUIT"/>
          <w:color w:val="476166" w:themeColor="accent1"/>
          <w:sz w:val="28"/>
          <w:szCs w:val="28"/>
        </w:rPr>
      </w:pPr>
    </w:p>
    <w:p w14:paraId="79EB5967" w14:textId="77777777" w:rsidR="0027280D" w:rsidRPr="00E84071" w:rsidRDefault="0027280D" w:rsidP="0027280D">
      <w:pPr>
        <w:rPr>
          <w:rFonts w:ascii="AvenirNext forINTUIT" w:hAnsi="AvenirNext forINTUIT"/>
          <w:color w:val="476166" w:themeColor="accent1"/>
          <w:sz w:val="28"/>
          <w:szCs w:val="28"/>
        </w:rPr>
      </w:pPr>
    </w:p>
    <w:p w14:paraId="54D1BD5A" w14:textId="77777777" w:rsidR="0027280D" w:rsidRPr="00E84071" w:rsidRDefault="0027280D" w:rsidP="0027280D">
      <w:pPr>
        <w:rPr>
          <w:rFonts w:ascii="AvenirNext forINTUIT" w:hAnsi="AvenirNext forINTUIT"/>
          <w:color w:val="476166" w:themeColor="accent1"/>
          <w:sz w:val="28"/>
          <w:szCs w:val="28"/>
        </w:rPr>
      </w:pPr>
    </w:p>
    <w:p w14:paraId="51A9F10F" w14:textId="09D0EECE" w:rsidR="0027280D" w:rsidRPr="00E84071" w:rsidRDefault="0027280D" w:rsidP="0027280D">
      <w:pPr>
        <w:rPr>
          <w:rFonts w:ascii="AvenirNext forINTUIT" w:hAnsi="AvenirNext forINTUIT"/>
          <w:color w:val="476166" w:themeColor="accent1"/>
          <w:sz w:val="28"/>
          <w:szCs w:val="28"/>
        </w:rPr>
      </w:pPr>
    </w:p>
    <w:p w14:paraId="59D1DA4E" w14:textId="77777777" w:rsidR="0027280D" w:rsidRPr="00E84071" w:rsidRDefault="0027280D" w:rsidP="0027280D">
      <w:pPr>
        <w:rPr>
          <w:rFonts w:ascii="AvenirNext forINTUIT" w:hAnsi="AvenirNext forINTUIT"/>
          <w:color w:val="476166" w:themeColor="accent1"/>
          <w:sz w:val="28"/>
          <w:szCs w:val="28"/>
        </w:rPr>
      </w:pPr>
    </w:p>
    <w:p w14:paraId="62B0BDD2" w14:textId="77777777" w:rsidR="0027280D" w:rsidRPr="00E84071" w:rsidRDefault="0027280D" w:rsidP="0027280D">
      <w:pPr>
        <w:rPr>
          <w:rFonts w:ascii="AvenirNext forINTUIT" w:hAnsi="AvenirNext forINTUIT"/>
          <w:color w:val="476166" w:themeColor="accent1"/>
          <w:sz w:val="28"/>
          <w:szCs w:val="28"/>
        </w:rPr>
      </w:pPr>
    </w:p>
    <w:p w14:paraId="316F192D" w14:textId="77777777" w:rsidR="0027280D" w:rsidRDefault="0027280D" w:rsidP="0027280D">
      <w:pPr>
        <w:rPr>
          <w:rFonts w:ascii="AvenirNext forINTUIT" w:hAnsi="AvenirNext forINTUIT"/>
          <w:color w:val="476166" w:themeColor="accent1"/>
          <w:sz w:val="28"/>
          <w:szCs w:val="28"/>
        </w:rPr>
      </w:pPr>
    </w:p>
    <w:p w14:paraId="0E259ECE" w14:textId="77777777" w:rsidR="0027280D" w:rsidRDefault="0027280D" w:rsidP="0027280D">
      <w:pPr>
        <w:rPr>
          <w:rFonts w:ascii="AvenirNext forINTUIT" w:hAnsi="AvenirNext forINTUIT"/>
          <w:color w:val="476166" w:themeColor="accent1"/>
          <w:sz w:val="28"/>
          <w:szCs w:val="28"/>
        </w:rPr>
      </w:pPr>
    </w:p>
    <w:p w14:paraId="5449F4F0" w14:textId="77777777" w:rsidR="0027280D" w:rsidRPr="00E84071" w:rsidRDefault="0027280D" w:rsidP="0027280D">
      <w:pPr>
        <w:rPr>
          <w:rFonts w:ascii="AvenirNext forINTUIT" w:hAnsi="AvenirNext forINTUIT"/>
        </w:rPr>
      </w:pPr>
    </w:p>
    <w:p w14:paraId="34468C8E" w14:textId="77777777" w:rsidR="0027280D" w:rsidRPr="00E84071" w:rsidRDefault="0027280D" w:rsidP="0027280D">
      <w:pPr>
        <w:rPr>
          <w:rFonts w:ascii="AvenirNext forINTUIT" w:hAnsi="AvenirNext forINTUIT"/>
          <w:color w:val="476166" w:themeColor="accent1"/>
          <w:sz w:val="28"/>
          <w:szCs w:val="28"/>
        </w:rPr>
      </w:pPr>
    </w:p>
    <w:p w14:paraId="118AF6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4A91133C" w14:textId="77777777" w:rsidTr="008624DE">
        <w:trPr>
          <w:trHeight w:val="4546"/>
        </w:trPr>
        <w:tc>
          <w:tcPr>
            <w:tcW w:w="284" w:type="dxa"/>
          </w:tcPr>
          <w:p w14:paraId="1B237C0A" w14:textId="77777777" w:rsidR="0027280D" w:rsidRPr="00E84071" w:rsidRDefault="0027280D" w:rsidP="00C61744">
            <w:pPr>
              <w:rPr>
                <w:rFonts w:ascii="AvenirNext forINTUIT" w:hAnsi="AvenirNext forINTUIT"/>
              </w:rPr>
            </w:pPr>
          </w:p>
          <w:p w14:paraId="3B5A5C68" w14:textId="77777777" w:rsidR="0027280D" w:rsidRPr="00E84071" w:rsidRDefault="0027280D" w:rsidP="00C61744">
            <w:pPr>
              <w:rPr>
                <w:rFonts w:ascii="AvenirNext forINTUIT" w:hAnsi="AvenirNext forINTUIT"/>
              </w:rPr>
            </w:pPr>
          </w:p>
          <w:p w14:paraId="1497D448" w14:textId="77777777" w:rsidR="0027280D" w:rsidRPr="00E84071" w:rsidRDefault="0027280D" w:rsidP="00C61744">
            <w:pPr>
              <w:rPr>
                <w:rFonts w:ascii="AvenirNext forINTUIT" w:hAnsi="AvenirNext forINTUIT"/>
              </w:rPr>
            </w:pPr>
          </w:p>
          <w:p w14:paraId="1FB7811C" w14:textId="77777777" w:rsidR="0027280D" w:rsidRPr="00E84071" w:rsidRDefault="0027280D" w:rsidP="00C61744">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A6B455C" w14:textId="77777777" w:rsidR="00635D4C" w:rsidRDefault="00635D4C" w:rsidP="005D1DA8">
            <w:pPr>
              <w:pStyle w:val="NoSpacing"/>
              <w:rPr>
                <w:rFonts w:ascii="AvenirNext forINTUIT" w:hAnsi="AvenirNext forINTUIT"/>
                <w:b/>
                <w:color w:val="476166" w:themeColor="accent1"/>
                <w:sz w:val="44"/>
                <w:szCs w:val="44"/>
              </w:rPr>
            </w:pPr>
          </w:p>
          <w:p w14:paraId="6BB37C44" w14:textId="66E6417D" w:rsidR="005D1DA8" w:rsidRPr="00851530" w:rsidRDefault="00851530"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Vanessa</w:t>
            </w:r>
            <w:r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32CBCDE4" w14:textId="2BB4051F" w:rsidR="009F101F" w:rsidRDefault="009F101F" w:rsidP="00851530">
            <w:pPr>
              <w:pStyle w:val="NoSpacing"/>
              <w:rPr>
                <w:b/>
                <w:sz w:val="40"/>
                <w:szCs w:val="40"/>
                <w:lang w:val="en-AU" w:eastAsia="ja-JP"/>
              </w:rPr>
            </w:pPr>
          </w:p>
          <w:p w14:paraId="6A130E91" w14:textId="2D36FB66"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Becoming a software engineer will require years of study, I will need to complete a Bachelor of Information Technology, as well as a Graduate Certificate in Computer Science. It’s possible that I will consider getting a Masters in Computer Science also.</w:t>
            </w:r>
          </w:p>
          <w:p w14:paraId="7822B839" w14:textId="77777777" w:rsidR="00851530" w:rsidRPr="009F101F" w:rsidRDefault="00851530" w:rsidP="00851530">
            <w:pPr>
              <w:pStyle w:val="NoSpacing"/>
              <w:rPr>
                <w:rFonts w:ascii="AvenirNext forINTUIT" w:hAnsi="AvenirNext forINTUIT" w:cstheme="minorHAnsi"/>
                <w:szCs w:val="24"/>
                <w:lang w:val="en-AU" w:eastAsia="ja-JP"/>
              </w:rPr>
            </w:pPr>
          </w:p>
          <w:p w14:paraId="670263F5"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Throughout my time studying, I hope to gain first hand work experience/learning from my employer with the transition into an IT specific role that will enable to me to learn on the job and leverage of my new-found knowledge. This will rule out the need of internship. </w:t>
            </w:r>
          </w:p>
          <w:p w14:paraId="61C19494" w14:textId="77777777" w:rsidR="00851530" w:rsidRPr="009F101F" w:rsidRDefault="00851530" w:rsidP="00851530">
            <w:pPr>
              <w:pStyle w:val="NoSpacing"/>
              <w:rPr>
                <w:rFonts w:ascii="AvenirNext forINTUIT" w:hAnsi="AvenirNext forINTUIT" w:cstheme="minorHAnsi"/>
                <w:szCs w:val="24"/>
                <w:lang w:val="en-AU" w:eastAsia="ja-JP"/>
              </w:rPr>
            </w:pPr>
          </w:p>
          <w:p w14:paraId="5A6DE527"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a promotion as Tech Lead where I would oversee a team and be responsible for the planning, execution and success of the software solution. I would require advanced architecture and system design skills and project management ability. </w:t>
            </w:r>
          </w:p>
          <w:p w14:paraId="44FCFEE1"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61276E5F" w14:textId="77777777" w:rsidR="0027280D" w:rsidRPr="00C95530" w:rsidRDefault="0027280D" w:rsidP="00C61744">
            <w:pPr>
              <w:pStyle w:val="NoSpacing"/>
              <w:rPr>
                <w:rFonts w:ascii="AvenirNext forINTUIT" w:hAnsi="AvenirNext forINTUIT"/>
              </w:rPr>
            </w:pPr>
          </w:p>
          <w:p w14:paraId="40C21BA3"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300" w:type="dxa"/>
          </w:tcPr>
          <w:p w14:paraId="71AB0FFB" w14:textId="77777777" w:rsidR="0027280D" w:rsidRPr="00E84071" w:rsidRDefault="0027280D" w:rsidP="00C61744">
            <w:pPr>
              <w:rPr>
                <w:rFonts w:ascii="AvenirNext forINTUIT" w:hAnsi="AvenirNext forINTUIT"/>
              </w:rPr>
            </w:pPr>
          </w:p>
        </w:tc>
      </w:tr>
    </w:tbl>
    <w:p w14:paraId="3A9BB2CC" w14:textId="77777777"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6366CCBF" w14:textId="77777777" w:rsidR="0027280D" w:rsidRPr="00E84071" w:rsidRDefault="0027280D" w:rsidP="0027280D">
      <w:pPr>
        <w:rPr>
          <w:rFonts w:ascii="AvenirNext forINTUIT" w:hAnsi="AvenirNext forINTUIT"/>
          <w:color w:val="476166" w:themeColor="accent1"/>
          <w:sz w:val="28"/>
          <w:szCs w:val="28"/>
        </w:rPr>
      </w:pPr>
    </w:p>
    <w:p w14:paraId="79C9B17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2"/>
        <w:gridCol w:w="10348"/>
        <w:gridCol w:w="300"/>
      </w:tblGrid>
      <w:tr w:rsidR="0027280D" w:rsidRPr="00E84071" w14:paraId="6BEE5858" w14:textId="77777777" w:rsidTr="008624DE">
        <w:trPr>
          <w:trHeight w:val="4546"/>
        </w:trPr>
        <w:tc>
          <w:tcPr>
            <w:tcW w:w="142" w:type="dxa"/>
          </w:tcPr>
          <w:p w14:paraId="727729A1" w14:textId="77777777" w:rsidR="0027280D" w:rsidRPr="00E84071" w:rsidRDefault="0027280D" w:rsidP="00C61744">
            <w:pPr>
              <w:rPr>
                <w:rFonts w:ascii="AvenirNext forINTUIT" w:hAnsi="AvenirNext forINTUIT"/>
              </w:rPr>
            </w:pPr>
          </w:p>
          <w:p w14:paraId="6084FAE6" w14:textId="77777777" w:rsidR="0027280D" w:rsidRPr="00E84071" w:rsidRDefault="0027280D" w:rsidP="00C61744">
            <w:pPr>
              <w:rPr>
                <w:rFonts w:ascii="AvenirNext forINTUIT" w:hAnsi="AvenirNext forINTUIT"/>
              </w:rPr>
            </w:pPr>
          </w:p>
          <w:p w14:paraId="689A3BAB" w14:textId="77777777" w:rsidR="0027280D" w:rsidRPr="00E84071" w:rsidRDefault="0027280D" w:rsidP="00C61744">
            <w:pPr>
              <w:rPr>
                <w:rFonts w:ascii="AvenirNext forINTUIT" w:hAnsi="AvenirNext forINTUIT"/>
              </w:rPr>
            </w:pPr>
          </w:p>
          <w:p w14:paraId="7FF00175" w14:textId="77777777" w:rsidR="0027280D" w:rsidRPr="00E84071" w:rsidRDefault="0027280D" w:rsidP="00C61744">
            <w:pPr>
              <w:rPr>
                <w:rFonts w:ascii="AvenirNext forINTUIT" w:hAnsi="AvenirNext forINTUIT"/>
              </w:rPr>
            </w:pPr>
          </w:p>
        </w:tc>
        <w:tc>
          <w:tcPr>
            <w:tcW w:w="10348" w:type="dxa"/>
            <w:tcBorders>
              <w:top w:val="single" w:sz="18" w:space="0" w:color="476166" w:themeColor="accent1"/>
              <w:bottom w:val="single" w:sz="18" w:space="0" w:color="476166" w:themeColor="accent1"/>
            </w:tcBorders>
          </w:tcPr>
          <w:p w14:paraId="3574ECC0" w14:textId="64DD1BFD" w:rsidR="0027280D" w:rsidRPr="00E84071" w:rsidRDefault="003A2E20" w:rsidP="00C61744">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C61744">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in order to complete the tasks required. We have collaborated daily via Discord chat and caught up frequently via Discord voice chat. In doing so, this has enabled the team to continue engaging throughout the course of the assignments but also keep on track with full transparency of progress.</w:t>
            </w:r>
          </w:p>
          <w:p w14:paraId="177BFB58" w14:textId="77777777" w:rsidR="003A2E20" w:rsidRPr="003A2E20" w:rsidRDefault="003A2E20" w:rsidP="003A2E20">
            <w:pPr>
              <w:pStyle w:val="NoSpacing"/>
              <w:rPr>
                <w:rFonts w:ascii="AvenirNext forINTUIT" w:hAnsi="AvenirNext forINTUIT"/>
              </w:rPr>
            </w:pPr>
          </w:p>
          <w:p w14:paraId="0A6629FA" w14:textId="27AA280F" w:rsid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p>
          <w:p w14:paraId="113A6F4B" w14:textId="7634CC0B" w:rsidR="00635D4C" w:rsidRPr="003A2E20" w:rsidRDefault="00635D4C" w:rsidP="003A2E20">
            <w:pPr>
              <w:pStyle w:val="NoSpacing"/>
              <w:rPr>
                <w:rFonts w:ascii="AvenirNext forINTUIT" w:hAnsi="AvenirNext forINTUIT"/>
              </w:rPr>
            </w:pPr>
          </w:p>
          <w:p w14:paraId="0C65087B" w14:textId="77777777" w:rsidR="003A2E20" w:rsidRPr="003A2E20" w:rsidRDefault="003A2E20" w:rsidP="003A2E20">
            <w:pPr>
              <w:pStyle w:val="NoSpacing"/>
              <w:rPr>
                <w:rFonts w:ascii="AvenirNext forINTUIT" w:hAnsi="AvenirNext forINTUIT"/>
              </w:rPr>
            </w:pPr>
          </w:p>
          <w:p w14:paraId="1B03140D" w14:textId="6945C9CF"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r w:rsidR="00635D4C">
              <w:rPr>
                <w:rFonts w:ascii="AvenirNext forINTUIT" w:hAnsi="AvenirNext forINTUIT"/>
              </w:rPr>
              <w:t xml:space="preserve"> </w:t>
            </w:r>
            <w:r w:rsidR="00635D4C" w:rsidRPr="00635D4C">
              <w:rPr>
                <w:rFonts w:ascii="AvenirNext forINTUIT" w:hAnsi="AvenirNext forINTUIT"/>
              </w:rPr>
              <w:t xml:space="preserve"> </w:t>
            </w:r>
            <w:r w:rsidR="00635D4C" w:rsidRPr="00635D4C">
              <w:rPr>
                <w:rFonts w:ascii="AvenirNext forINTUIT" w:hAnsi="AvenirNext forINTUIT"/>
              </w:rPr>
              <w:t xml:space="preserve">Eclipse, Java </w:t>
            </w:r>
            <w:r w:rsidR="00635D4C">
              <w:rPr>
                <w:rFonts w:ascii="AvenirNext forINTUIT" w:hAnsi="AvenirNext forINTUIT"/>
              </w:rPr>
              <w:t>SE 8, JavaFX, Gluon S</w:t>
            </w:r>
            <w:r w:rsidR="00635D4C" w:rsidRPr="00635D4C">
              <w:rPr>
                <w:rFonts w:ascii="AvenirNext forINTUIT" w:hAnsi="AvenirNext forINTUIT"/>
              </w:rPr>
              <w:t>cene</w:t>
            </w:r>
            <w:r w:rsidR="00635D4C">
              <w:rPr>
                <w:rFonts w:ascii="AvenirNext forINTUIT" w:hAnsi="AvenirNext forINTUIT"/>
              </w:rPr>
              <w:t xml:space="preserve"> Builder to develop code </w:t>
            </w:r>
            <w:r w:rsidR="00635D4C" w:rsidRPr="00635D4C">
              <w:rPr>
                <w:rFonts w:ascii="AvenirNext forINTUIT" w:hAnsi="AvenirNext forINTUIT"/>
              </w:rPr>
              <w:t xml:space="preserve">and </w:t>
            </w:r>
            <w:r w:rsidR="00635D4C">
              <w:rPr>
                <w:rFonts w:ascii="AvenirNext forINTUIT" w:hAnsi="AvenirNext forINTUIT"/>
              </w:rPr>
              <w:t>Microsoft A</w:t>
            </w:r>
            <w:r w:rsidR="00635D4C" w:rsidRPr="00635D4C">
              <w:rPr>
                <w:rFonts w:ascii="AvenirNext forINTUIT" w:hAnsi="AvenirNext forINTUIT"/>
              </w:rPr>
              <w:t>zure for eventual hosting.</w:t>
            </w:r>
          </w:p>
          <w:p w14:paraId="6025077E" w14:textId="77777777" w:rsidR="003A2E20" w:rsidRPr="003A2E20" w:rsidRDefault="003A2E20" w:rsidP="003A2E20">
            <w:pPr>
              <w:pStyle w:val="NoSpacing"/>
              <w:rPr>
                <w:rFonts w:ascii="AvenirNext forINTUIT" w:hAnsi="AvenirNext forINTUIT"/>
              </w:rPr>
            </w:pPr>
          </w:p>
          <w:p w14:paraId="079D65A3" w14:textId="4AC6E251"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w:t>
            </w:r>
            <w:r w:rsidR="00635D4C">
              <w:rPr>
                <w:rFonts w:ascii="AvenirNext forINTUIT" w:hAnsi="AvenirNext forINTUIT"/>
              </w:rPr>
              <w:t xml:space="preserve">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C61744">
            <w:pPr>
              <w:pStyle w:val="NoSpacing"/>
              <w:rPr>
                <w:rFonts w:ascii="AvenirNext forINTUIT" w:hAnsi="AvenirNext forINTUIT"/>
              </w:rPr>
            </w:pPr>
          </w:p>
          <w:p w14:paraId="2965FD16" w14:textId="77777777" w:rsidR="0027280D" w:rsidRPr="00C95530" w:rsidRDefault="0027280D" w:rsidP="00C61744">
            <w:pPr>
              <w:pStyle w:val="NoSpacing"/>
              <w:rPr>
                <w:rFonts w:ascii="AvenirNext forINTUIT" w:hAnsi="AvenirNext forINTUIT"/>
              </w:rPr>
            </w:pPr>
          </w:p>
          <w:p w14:paraId="48AB0F5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300" w:type="dxa"/>
          </w:tcPr>
          <w:p w14:paraId="6578F225" w14:textId="77777777" w:rsidR="0027280D" w:rsidRPr="00E84071" w:rsidRDefault="0027280D" w:rsidP="00C61744">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3EBE660" w14:textId="77777777" w:rsidR="0027280D" w:rsidRPr="00E84071" w:rsidRDefault="0027280D" w:rsidP="0027280D">
      <w:pPr>
        <w:rPr>
          <w:rFonts w:ascii="AvenirNext forINTUIT" w:hAnsi="AvenirNext forINTUIT"/>
          <w:color w:val="476166" w:themeColor="accent1"/>
          <w:sz w:val="28"/>
          <w:szCs w:val="28"/>
        </w:rPr>
      </w:pPr>
    </w:p>
    <w:p w14:paraId="3BF1F679" w14:textId="77777777" w:rsidR="0027280D" w:rsidRPr="00E84071" w:rsidRDefault="0027280D" w:rsidP="0027280D">
      <w:pPr>
        <w:rPr>
          <w:rFonts w:ascii="AvenirNext forINTUIT" w:hAnsi="AvenirNext forINTUIT"/>
          <w:color w:val="476166" w:themeColor="accent1"/>
          <w:sz w:val="28"/>
          <w:szCs w:val="28"/>
        </w:rPr>
      </w:pPr>
    </w:p>
    <w:p w14:paraId="4C8954B3" w14:textId="77777777" w:rsidR="0027280D" w:rsidRDefault="0027280D" w:rsidP="0027280D">
      <w:pPr>
        <w:rPr>
          <w:rFonts w:ascii="AvenirNext forINTUIT" w:hAnsi="AvenirNext forINTUIT"/>
          <w:color w:val="476166" w:themeColor="accent1"/>
          <w:sz w:val="28"/>
          <w:szCs w:val="28"/>
        </w:rPr>
      </w:pPr>
    </w:p>
    <w:p w14:paraId="4B834193" w14:textId="77777777" w:rsidR="0027280D" w:rsidRDefault="0027280D" w:rsidP="0027280D">
      <w:pPr>
        <w:rPr>
          <w:rFonts w:ascii="AvenirNext forINTUIT" w:hAnsi="AvenirNext forINTUIT"/>
          <w:color w:val="476166" w:themeColor="accent1"/>
          <w:sz w:val="28"/>
          <w:szCs w:val="28"/>
        </w:rPr>
      </w:pPr>
    </w:p>
    <w:p w14:paraId="0577897C" w14:textId="77777777" w:rsidR="0027280D" w:rsidRPr="00E84071" w:rsidRDefault="0027280D" w:rsidP="0027280D">
      <w:pPr>
        <w:rPr>
          <w:rFonts w:ascii="AvenirNext forINTUIT" w:hAnsi="AvenirNext forINTUIT"/>
        </w:rPr>
      </w:pPr>
    </w:p>
    <w:p w14:paraId="55E20ECC" w14:textId="77777777" w:rsidR="0027280D" w:rsidRPr="00E84071" w:rsidRDefault="0027280D" w:rsidP="0027280D">
      <w:pPr>
        <w:rPr>
          <w:rFonts w:ascii="AvenirNext forINTUIT" w:hAnsi="AvenirNext forINTUIT"/>
          <w:color w:val="476166" w:themeColor="accent1"/>
          <w:sz w:val="28"/>
          <w:szCs w:val="28"/>
        </w:rPr>
      </w:pPr>
    </w:p>
    <w:p w14:paraId="5C5E7D2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9922"/>
        <w:gridCol w:w="584"/>
      </w:tblGrid>
      <w:tr w:rsidR="0027280D" w:rsidRPr="00E84071" w14:paraId="6A3B202A" w14:textId="77777777" w:rsidTr="00E45703">
        <w:trPr>
          <w:trHeight w:val="10729"/>
        </w:trPr>
        <w:tc>
          <w:tcPr>
            <w:tcW w:w="284" w:type="dxa"/>
          </w:tcPr>
          <w:p w14:paraId="2FF4213A" w14:textId="77777777" w:rsidR="0027280D" w:rsidRPr="003A41FA" w:rsidRDefault="0027280D" w:rsidP="00C61744">
            <w:pPr>
              <w:rPr>
                <w:rFonts w:ascii="AvenirNext forINTUIT" w:hAnsi="AvenirNext forINTUIT"/>
                <w:sz w:val="22"/>
              </w:rPr>
            </w:pPr>
          </w:p>
          <w:p w14:paraId="43AB82AA" w14:textId="77777777" w:rsidR="0027280D" w:rsidRPr="003A41FA" w:rsidRDefault="0027280D" w:rsidP="00C61744">
            <w:pPr>
              <w:rPr>
                <w:rFonts w:ascii="AvenirNext forINTUIT" w:hAnsi="AvenirNext forINTUIT"/>
                <w:sz w:val="22"/>
              </w:rPr>
            </w:pPr>
          </w:p>
          <w:p w14:paraId="25C0905F" w14:textId="77777777" w:rsidR="0027280D" w:rsidRPr="003A41FA" w:rsidRDefault="0027280D" w:rsidP="00C61744">
            <w:pPr>
              <w:rPr>
                <w:rFonts w:ascii="AvenirNext forINTUIT" w:hAnsi="AvenirNext forINTUIT"/>
                <w:sz w:val="22"/>
              </w:rPr>
            </w:pPr>
          </w:p>
          <w:p w14:paraId="676F5377" w14:textId="77777777" w:rsidR="0027280D" w:rsidRPr="003A41FA" w:rsidRDefault="0027280D" w:rsidP="00C61744">
            <w:pPr>
              <w:rPr>
                <w:rFonts w:ascii="AvenirNext forINTUIT" w:hAnsi="AvenirNext forINTUIT"/>
                <w:sz w:val="22"/>
              </w:rPr>
            </w:pPr>
          </w:p>
        </w:tc>
        <w:tc>
          <w:tcPr>
            <w:tcW w:w="9922" w:type="dxa"/>
            <w:tcBorders>
              <w:top w:val="single" w:sz="18" w:space="0" w:color="476166" w:themeColor="accent1"/>
              <w:bottom w:val="single" w:sz="18" w:space="0" w:color="476166" w:themeColor="accent1"/>
            </w:tcBorders>
          </w:tcPr>
          <w:p w14:paraId="0DB41F6A" w14:textId="77777777" w:rsidR="003A41FA" w:rsidRPr="003A41FA" w:rsidRDefault="003A41FA" w:rsidP="003A41FA">
            <w:pPr>
              <w:rPr>
                <w:rFonts w:ascii="AvenirNext forINTUIT" w:hAnsi="AvenirNext forINTUIT" w:cs="Calibri"/>
                <w:color w:val="000000"/>
                <w:sz w:val="22"/>
                <w:bdr w:val="none" w:sz="0" w:space="0" w:color="auto" w:frame="1"/>
              </w:rPr>
            </w:pPr>
          </w:p>
          <w:p w14:paraId="397F311F" w14:textId="77777777" w:rsidR="003A41FA" w:rsidRPr="003A41FA" w:rsidRDefault="003A41FA" w:rsidP="003A41FA">
            <w:pPr>
              <w:rPr>
                <w:rFonts w:ascii="AvenirNext forINTUIT" w:hAnsi="AvenirNext forINTUIT" w:cs="Calibri"/>
                <w:color w:val="000000"/>
                <w:sz w:val="22"/>
                <w:bdr w:val="none" w:sz="0" w:space="0" w:color="auto" w:frame="1"/>
              </w:rPr>
            </w:pPr>
          </w:p>
          <w:p w14:paraId="3A4CDD28" w14:textId="3E03F949" w:rsidR="003A41FA" w:rsidRPr="003A41FA" w:rsidRDefault="003A41FA" w:rsidP="003A41FA">
            <w:pPr>
              <w:rPr>
                <w:rFonts w:ascii="AvenirNext forINTUIT" w:hAnsi="AvenirNext forINTUIT" w:cs="Calibri"/>
                <w:b/>
                <w:color w:val="00AEEF" w:themeColor="accent6"/>
                <w:sz w:val="22"/>
                <w:bdr w:val="none" w:sz="0" w:space="0" w:color="auto" w:frame="1"/>
              </w:rPr>
            </w:pPr>
            <w:r w:rsidRPr="003A41FA">
              <w:rPr>
                <w:rFonts w:ascii="AvenirNext forINTUIT" w:hAnsi="AvenirNext forINTUIT" w:cs="Calibri"/>
                <w:color w:val="000000"/>
                <w:sz w:val="22"/>
                <w:bdr w:val="none" w:sz="0" w:space="0" w:color="auto" w:frame="1"/>
              </w:rPr>
              <w:t xml:space="preserve">11 years of research of Tech Trends prepared by </w:t>
            </w:r>
            <w:proofErr w:type="spellStart"/>
            <w:r w:rsidRPr="003A41FA">
              <w:rPr>
                <w:rFonts w:ascii="AvenirNext forINTUIT" w:hAnsi="AvenirNext forINTUIT" w:cs="Calibri"/>
                <w:b/>
                <w:color w:val="000000"/>
                <w:sz w:val="22"/>
                <w:bdr w:val="none" w:sz="0" w:space="0" w:color="auto" w:frame="1"/>
              </w:rPr>
              <w:t>Delloitte</w:t>
            </w:r>
            <w:proofErr w:type="spellEnd"/>
            <w:r w:rsidRPr="003A41FA">
              <w:rPr>
                <w:rFonts w:ascii="AvenirNext forINTUIT" w:hAnsi="AvenirNext forINTUIT" w:cs="Calibri"/>
                <w:b/>
                <w:color w:val="00AEEF" w:themeColor="accent6"/>
                <w:sz w:val="22"/>
                <w:bdr w:val="none" w:sz="0" w:space="0" w:color="auto" w:frame="1"/>
              </w:rPr>
              <w:t xml:space="preserve">. </w:t>
            </w:r>
          </w:p>
          <w:p w14:paraId="0DBBD958" w14:textId="0005FA53" w:rsidR="003A41FA" w:rsidRDefault="003A41FA" w:rsidP="003A41FA">
            <w:pPr>
              <w:rPr>
                <w:rFonts w:ascii="AvenirNext forINTUIT" w:hAnsi="AvenirNext forINTUIT" w:cs="Calibri"/>
                <w:color w:val="000000"/>
                <w:sz w:val="22"/>
                <w:bdr w:val="none" w:sz="0" w:space="0" w:color="auto" w:frame="1"/>
              </w:rPr>
            </w:pPr>
          </w:p>
          <w:p w14:paraId="0060ED04" w14:textId="77777777" w:rsidR="00635D4C" w:rsidRPr="003A41FA" w:rsidRDefault="00635D4C" w:rsidP="003A41FA">
            <w:pPr>
              <w:rPr>
                <w:rFonts w:ascii="AvenirNext forINTUIT" w:hAnsi="AvenirNext forINTUIT" w:cs="Calibri"/>
                <w:color w:val="000000"/>
                <w:sz w:val="22"/>
                <w:bdr w:val="none" w:sz="0" w:space="0" w:color="auto" w:frame="1"/>
              </w:rPr>
            </w:pPr>
          </w:p>
          <w:p w14:paraId="3323C27B" w14:textId="77777777" w:rsidR="00635D4C" w:rsidRDefault="003A41FA" w:rsidP="003A41FA">
            <w:pPr>
              <w:jc w:val="center"/>
              <w:rPr>
                <w:rFonts w:ascii="AvenirNext forINTUIT" w:hAnsi="AvenirNext forINTUIT"/>
                <w:i/>
                <w:sz w:val="22"/>
              </w:rPr>
            </w:pPr>
            <w:r w:rsidRPr="003A41FA">
              <w:rPr>
                <w:rFonts w:ascii="AvenirNext forINTUIT" w:hAnsi="AvenirNext forINTUIT"/>
                <w:i/>
                <w:sz w:val="22"/>
              </w:rPr>
              <w:t>“Deloitte’s 11th annual Tech Trends report provides insights an</w:t>
            </w:r>
            <w:r w:rsidR="00635D4C">
              <w:rPr>
                <w:rFonts w:ascii="AvenirNext forINTUIT" w:hAnsi="AvenirNext forINTUIT"/>
                <w:i/>
                <w:sz w:val="22"/>
              </w:rPr>
              <w:t>d inspiration you will need for</w:t>
            </w:r>
          </w:p>
          <w:p w14:paraId="2F279B7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the</w:t>
            </w:r>
            <w:proofErr w:type="gramEnd"/>
            <w:r w:rsidRPr="003A41FA">
              <w:rPr>
                <w:rFonts w:ascii="AvenirNext forINTUIT" w:hAnsi="AvenirNext forINTUIT"/>
                <w:i/>
                <w:sz w:val="22"/>
              </w:rPr>
              <w:t xml:space="preserve"> digital journey ahead. Several of this year’s trends are responses to persistent IT </w:t>
            </w:r>
          </w:p>
          <w:p w14:paraId="7EF57B8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challenges</w:t>
            </w:r>
            <w:proofErr w:type="gramEnd"/>
            <w:r w:rsidRPr="003A41FA">
              <w:rPr>
                <w:rFonts w:ascii="AvenirNext forINTUIT" w:hAnsi="AvenirNext forINTUIT"/>
                <w:i/>
                <w:sz w:val="22"/>
              </w:rPr>
              <w:t xml:space="preserve">. Others represent technology-specific dimensions of larger enterprise </w:t>
            </w:r>
          </w:p>
          <w:p w14:paraId="46BEA1CA"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opportunities</w:t>
            </w:r>
            <w:proofErr w:type="gramEnd"/>
            <w:r w:rsidRPr="003A41FA">
              <w:rPr>
                <w:rFonts w:ascii="AvenirNext forINTUIT" w:hAnsi="AvenirNext forINTUIT"/>
                <w:i/>
                <w:sz w:val="22"/>
              </w:rPr>
              <w:t>. All are poised to drive significant change and transform business in</w:t>
            </w:r>
          </w:p>
          <w:p w14:paraId="2227B1FC" w14:textId="01AF8CF1" w:rsidR="003A41FA" w:rsidRPr="003A41FA" w:rsidRDefault="003A41FA" w:rsidP="003A41FA">
            <w:pPr>
              <w:jc w:val="center"/>
              <w:rPr>
                <w:rFonts w:ascii="AvenirNext forINTUIT" w:hAnsi="AvenirNext forINTUIT"/>
                <w:i/>
                <w:sz w:val="22"/>
              </w:rPr>
            </w:pPr>
            <w:r w:rsidRPr="003A41FA">
              <w:rPr>
                <w:rFonts w:ascii="AvenirNext forINTUIT" w:hAnsi="AvenirNext forINTUIT"/>
                <w:i/>
                <w:sz w:val="22"/>
              </w:rPr>
              <w:t xml:space="preserve"> </w:t>
            </w:r>
            <w:proofErr w:type="gramStart"/>
            <w:r w:rsidRPr="003A41FA">
              <w:rPr>
                <w:rFonts w:ascii="AvenirNext forINTUIT" w:hAnsi="AvenirNext forINTUIT"/>
                <w:i/>
                <w:sz w:val="22"/>
              </w:rPr>
              <w:t>unpredictable</w:t>
            </w:r>
            <w:proofErr w:type="gramEnd"/>
            <w:r w:rsidRPr="003A41FA">
              <w:rPr>
                <w:rFonts w:ascii="AvenirNext forINTUIT" w:hAnsi="AvenirNext forINTUIT"/>
                <w:i/>
                <w:sz w:val="22"/>
              </w:rPr>
              <w:t xml:space="preserve"> ways.”</w:t>
            </w:r>
          </w:p>
          <w:p w14:paraId="1529F1E8" w14:textId="1B3EC8FB" w:rsidR="0027280D" w:rsidRPr="003A41FA" w:rsidRDefault="003A41FA" w:rsidP="003A41FA">
            <w:pPr>
              <w:rPr>
                <w:rFonts w:ascii="AvenirNext forINTUIT" w:hAnsi="AvenirNext forINTUIT"/>
                <w:i/>
                <w:sz w:val="22"/>
              </w:rPr>
            </w:pPr>
            <w:r w:rsidRPr="003A41FA">
              <w:rPr>
                <w:rFonts w:ascii="AvenirNext forINTUIT" w:hAnsi="AvenirNext forINTUIT"/>
                <w:i/>
                <w:noProof/>
                <w:sz w:val="22"/>
              </w:rPr>
              <w:drawing>
                <wp:anchor distT="0" distB="0" distL="114300" distR="114300" simplePos="0" relativeHeight="251679744" behindDoc="0" locked="0" layoutInCell="1" allowOverlap="1" wp14:anchorId="29201DA1" wp14:editId="26FB24A1">
                  <wp:simplePos x="0" y="0"/>
                  <wp:positionH relativeFrom="column">
                    <wp:posOffset>-488496</wp:posOffset>
                  </wp:positionH>
                  <wp:positionV relativeFrom="paragraph">
                    <wp:posOffset>444954</wp:posOffset>
                  </wp:positionV>
                  <wp:extent cx="7465871" cy="4218709"/>
                  <wp:effectExtent l="0" t="0" r="1905" b="0"/>
                  <wp:wrapNone/>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tech-trends-2020-infographic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5871" cy="421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1FA">
              <w:rPr>
                <w:rFonts w:ascii="AvenirNext forINTUIT" w:hAnsi="AvenirNext forINTUIT"/>
                <w:i/>
                <w:sz w:val="22"/>
              </w:rPr>
              <w:br w:type="page"/>
            </w:r>
          </w:p>
        </w:tc>
        <w:tc>
          <w:tcPr>
            <w:tcW w:w="584" w:type="dxa"/>
          </w:tcPr>
          <w:p w14:paraId="0532001E" w14:textId="77777777" w:rsidR="0027280D" w:rsidRPr="00E84071" w:rsidRDefault="0027280D" w:rsidP="00C61744">
            <w:pPr>
              <w:rPr>
                <w:rFonts w:ascii="AvenirNext forINTUIT" w:hAnsi="AvenirNext forINTUIT"/>
              </w:rPr>
            </w:pPr>
          </w:p>
        </w:tc>
      </w:tr>
    </w:tbl>
    <w:p w14:paraId="794DDDF8" w14:textId="77777777" w:rsidR="0027280D" w:rsidRPr="00E84071" w:rsidRDefault="0027280D" w:rsidP="0027280D">
      <w:pPr>
        <w:rPr>
          <w:rFonts w:ascii="AvenirNext forINTUIT" w:hAnsi="AvenirNext forINTUIT"/>
          <w:color w:val="476166" w:themeColor="accent1"/>
          <w:sz w:val="28"/>
          <w:szCs w:val="28"/>
        </w:rPr>
      </w:pPr>
    </w:p>
    <w:p w14:paraId="3B4976D1" w14:textId="77777777" w:rsidR="0027280D" w:rsidRPr="00E84071" w:rsidRDefault="0027280D" w:rsidP="0027280D">
      <w:pPr>
        <w:rPr>
          <w:rFonts w:ascii="AvenirNext forINTUIT" w:hAnsi="AvenirNext forINTUIT"/>
          <w:color w:val="476166" w:themeColor="accent1"/>
          <w:sz w:val="28"/>
          <w:szCs w:val="28"/>
        </w:rPr>
      </w:pPr>
    </w:p>
    <w:p w14:paraId="0C60165B" w14:textId="77777777" w:rsidR="0027280D" w:rsidRPr="00E84071" w:rsidRDefault="0027280D" w:rsidP="0027280D">
      <w:pPr>
        <w:rPr>
          <w:rFonts w:ascii="AvenirNext forINTUIT" w:hAnsi="AvenirNext forINTUIT"/>
          <w:color w:val="476166" w:themeColor="accent1"/>
          <w:sz w:val="28"/>
          <w:szCs w:val="28"/>
        </w:rPr>
      </w:pPr>
    </w:p>
    <w:p w14:paraId="5D466026" w14:textId="77777777" w:rsidR="0027280D" w:rsidRPr="00E84071" w:rsidRDefault="0027280D" w:rsidP="0027280D">
      <w:pPr>
        <w:rPr>
          <w:rFonts w:ascii="AvenirNext forINTUIT" w:hAnsi="AvenirNext forINTUIT"/>
          <w:color w:val="476166" w:themeColor="accent1"/>
          <w:sz w:val="28"/>
          <w:szCs w:val="28"/>
        </w:rPr>
      </w:pPr>
    </w:p>
    <w:p w14:paraId="6FE36965" w14:textId="52D5E36A" w:rsidR="0027280D" w:rsidRPr="00E84071" w:rsidRDefault="0027280D" w:rsidP="0027280D">
      <w:pPr>
        <w:rPr>
          <w:rFonts w:ascii="AvenirNext forINTUIT" w:hAnsi="AvenirNext forINTUIT"/>
          <w:color w:val="476166" w:themeColor="accent1"/>
          <w:sz w:val="28"/>
          <w:szCs w:val="28"/>
        </w:rPr>
      </w:pPr>
    </w:p>
    <w:p w14:paraId="11CB83CD" w14:textId="77777777" w:rsidR="0027280D" w:rsidRPr="00E84071" w:rsidRDefault="0027280D" w:rsidP="0027280D">
      <w:pPr>
        <w:rPr>
          <w:rFonts w:ascii="AvenirNext forINTUIT" w:hAnsi="AvenirNext forINTUIT"/>
          <w:color w:val="476166" w:themeColor="accent1"/>
          <w:sz w:val="28"/>
          <w:szCs w:val="28"/>
        </w:rPr>
      </w:pPr>
    </w:p>
    <w:p w14:paraId="478C05A5" w14:textId="1ED42EF4"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1BC6BAB4"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7A446D61" w14:textId="77777777" w:rsidTr="00E45703">
        <w:trPr>
          <w:trHeight w:val="9736"/>
        </w:trPr>
        <w:tc>
          <w:tcPr>
            <w:tcW w:w="284" w:type="dxa"/>
          </w:tcPr>
          <w:p w14:paraId="660EC7AF" w14:textId="77777777" w:rsidR="0027280D" w:rsidRPr="00E84071" w:rsidRDefault="0027280D" w:rsidP="00C61744">
            <w:pPr>
              <w:rPr>
                <w:rFonts w:ascii="AvenirNext forINTUIT" w:hAnsi="AvenirNext forINTUIT"/>
              </w:rPr>
            </w:pPr>
          </w:p>
          <w:p w14:paraId="600F7950" w14:textId="77777777" w:rsidR="0027280D" w:rsidRPr="00E84071" w:rsidRDefault="0027280D" w:rsidP="00C61744">
            <w:pPr>
              <w:rPr>
                <w:rFonts w:ascii="AvenirNext forINTUIT" w:hAnsi="AvenirNext forINTUIT"/>
              </w:rPr>
            </w:pPr>
          </w:p>
          <w:p w14:paraId="4CADCBC0" w14:textId="77777777" w:rsidR="0027280D" w:rsidRPr="00E84071" w:rsidRDefault="0027280D" w:rsidP="00C61744">
            <w:pPr>
              <w:rPr>
                <w:rFonts w:ascii="AvenirNext forINTUIT" w:hAnsi="AvenirNext forINTUIT"/>
              </w:rPr>
            </w:pPr>
          </w:p>
          <w:p w14:paraId="426E6ED9" w14:textId="77777777" w:rsidR="0027280D" w:rsidRPr="00E84071" w:rsidRDefault="0027280D" w:rsidP="00C6174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19F5C77" w14:textId="4C6CFE0F" w:rsidR="0027280D" w:rsidRPr="00E84071" w:rsidRDefault="003A41FA" w:rsidP="00C61744">
            <w:pPr>
              <w:pStyle w:val="Heading5"/>
              <w:rPr>
                <w:rFonts w:ascii="AvenirNext forINTUIT" w:hAnsi="AvenirNext forINTUIT"/>
                <w:sz w:val="44"/>
                <w:szCs w:val="44"/>
              </w:rPr>
            </w:pPr>
            <w:r>
              <w:rPr>
                <w:rFonts w:ascii="AvenirNext forINTUIT" w:hAnsi="AvenirNext forINTUIT"/>
                <w:sz w:val="44"/>
                <w:szCs w:val="44"/>
              </w:rPr>
              <w:t xml:space="preserve">5. </w:t>
            </w:r>
            <w:r w:rsidR="0027280D">
              <w:rPr>
                <w:rFonts w:ascii="AvenirNext forINTUIT" w:hAnsi="AvenirNext forINTUIT"/>
                <w:sz w:val="44"/>
                <w:szCs w:val="44"/>
              </w:rPr>
              <w:t>X</w:t>
            </w:r>
            <w:r>
              <w:rPr>
                <w:rFonts w:ascii="AvenirNext forINTUIT" w:hAnsi="AvenirNext forINTUIT"/>
                <w:sz w:val="44"/>
                <w:szCs w:val="44"/>
              </w:rPr>
              <w:t xml:space="preserve">VI Project: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79AB0EB4" w14:textId="57F222B0" w:rsidR="0027280D" w:rsidRPr="00E84071" w:rsidRDefault="0027280D" w:rsidP="00C61744">
            <w:pPr>
              <w:rPr>
                <w:rFonts w:ascii="AvenirNext forINTUIT" w:hAnsi="AvenirNext forINTUIT"/>
                <w:b/>
                <w:color w:val="476166" w:themeColor="accent1"/>
                <w:sz w:val="28"/>
                <w:szCs w:val="28"/>
              </w:rPr>
            </w:pPr>
          </w:p>
          <w:p w14:paraId="3260088D" w14:textId="67727301" w:rsidR="0027280D" w:rsidRPr="00C33FA9" w:rsidRDefault="005D66AD" w:rsidP="00C61744">
            <w:pPr>
              <w:pStyle w:val="NoSpacing"/>
              <w:rPr>
                <w:rFonts w:ascii="AvenirNext forINTUIT" w:hAnsi="AvenirNext forINTUIT"/>
              </w:rPr>
            </w:pPr>
            <w:r w:rsidRPr="005D66AD">
              <w:rPr>
                <w:rFonts w:ascii="AvenirNext forINTUIT" w:hAnsi="AvenirNext forINTUIT"/>
                <w:b/>
                <w:noProof/>
                <w:color w:val="476166" w:themeColor="accent1"/>
                <w:sz w:val="28"/>
                <w:szCs w:val="28"/>
              </w:rPr>
              <w:drawing>
                <wp:anchor distT="0" distB="0" distL="114300" distR="114300" simplePos="0" relativeHeight="251681792" behindDoc="0" locked="0" layoutInCell="1" allowOverlap="1" wp14:anchorId="56138EA9" wp14:editId="08C8CF5A">
                  <wp:simplePos x="0" y="0"/>
                  <wp:positionH relativeFrom="column">
                    <wp:posOffset>1469390</wp:posOffset>
                  </wp:positionH>
                  <wp:positionV relativeFrom="paragraph">
                    <wp:posOffset>12065</wp:posOffset>
                  </wp:positionV>
                  <wp:extent cx="3429906" cy="5423256"/>
                  <wp:effectExtent l="0" t="0" r="0" b="0"/>
                  <wp:wrapNone/>
                  <wp:docPr id="24" name="Picture 24"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app pics\1op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906" cy="5423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4D820" w14:textId="5E4EA8E3" w:rsidR="0027280D" w:rsidRPr="00C95530" w:rsidRDefault="0027280D" w:rsidP="00C61744">
            <w:pPr>
              <w:pStyle w:val="NoSpacing"/>
              <w:rPr>
                <w:rFonts w:ascii="AvenirNext forINTUIT" w:hAnsi="AvenirNext forINTUIT"/>
              </w:rPr>
            </w:pPr>
          </w:p>
          <w:p w14:paraId="6B54015D" w14:textId="17AD1E5C" w:rsidR="0027280D" w:rsidRPr="00E84071" w:rsidRDefault="0027280D" w:rsidP="00C67B8C">
            <w:pPr>
              <w:pStyle w:val="NoSpacing"/>
              <w:jc w:val="center"/>
              <w:rPr>
                <w:rFonts w:ascii="AvenirNext forINTUIT" w:hAnsi="AvenirNext forINTUIT"/>
                <w:b/>
                <w:color w:val="476166" w:themeColor="accent1"/>
                <w:sz w:val="28"/>
                <w:szCs w:val="28"/>
              </w:rPr>
            </w:pPr>
          </w:p>
        </w:tc>
        <w:tc>
          <w:tcPr>
            <w:tcW w:w="442" w:type="dxa"/>
          </w:tcPr>
          <w:p w14:paraId="10C54067" w14:textId="77777777" w:rsidR="0027280D" w:rsidRPr="00E84071" w:rsidRDefault="0027280D" w:rsidP="00C61744">
            <w:pPr>
              <w:rPr>
                <w:rFonts w:ascii="AvenirNext forINTUIT" w:hAnsi="AvenirNext forINTUIT"/>
              </w:rPr>
            </w:pPr>
          </w:p>
        </w:tc>
      </w:tr>
    </w:tbl>
    <w:p w14:paraId="2E252AC2" w14:textId="77777777" w:rsidR="0027280D" w:rsidRPr="00E84071" w:rsidRDefault="0027280D" w:rsidP="0027280D">
      <w:pPr>
        <w:rPr>
          <w:rFonts w:ascii="AvenirNext forINTUIT" w:hAnsi="AvenirNext forINTUIT"/>
          <w:color w:val="476166" w:themeColor="accent1"/>
          <w:sz w:val="28"/>
          <w:szCs w:val="28"/>
        </w:rPr>
      </w:pPr>
    </w:p>
    <w:p w14:paraId="62E62C84" w14:textId="77777777" w:rsidR="0027280D" w:rsidRPr="00E84071" w:rsidRDefault="0027280D" w:rsidP="0027280D">
      <w:pPr>
        <w:rPr>
          <w:rFonts w:ascii="AvenirNext forINTUIT" w:hAnsi="AvenirNext forINTUIT"/>
          <w:color w:val="476166" w:themeColor="accent1"/>
          <w:sz w:val="28"/>
          <w:szCs w:val="28"/>
        </w:rPr>
      </w:pPr>
    </w:p>
    <w:p w14:paraId="3346AE34" w14:textId="77777777" w:rsidR="0027280D" w:rsidRPr="00E84071" w:rsidRDefault="0027280D" w:rsidP="0027280D">
      <w:pPr>
        <w:rPr>
          <w:rFonts w:ascii="AvenirNext forINTUIT" w:hAnsi="AvenirNext forINTUIT"/>
          <w:color w:val="476166" w:themeColor="accent1"/>
          <w:sz w:val="28"/>
          <w:szCs w:val="28"/>
        </w:rPr>
      </w:pPr>
    </w:p>
    <w:p w14:paraId="4276E651" w14:textId="237BF499" w:rsidR="0027280D" w:rsidRPr="00E84071" w:rsidRDefault="0027280D" w:rsidP="0027280D">
      <w:pPr>
        <w:rPr>
          <w:rFonts w:ascii="AvenirNext forINTUIT" w:hAnsi="AvenirNext forINTUIT"/>
          <w:color w:val="476166" w:themeColor="accent1"/>
          <w:sz w:val="28"/>
          <w:szCs w:val="28"/>
        </w:rPr>
      </w:pPr>
    </w:p>
    <w:p w14:paraId="3AEEC7FE" w14:textId="77777777" w:rsidR="0027280D" w:rsidRPr="00E84071" w:rsidRDefault="0027280D" w:rsidP="0027280D">
      <w:pPr>
        <w:rPr>
          <w:rFonts w:ascii="AvenirNext forINTUIT" w:hAnsi="AvenirNext forINTUIT"/>
          <w:color w:val="476166" w:themeColor="accent1"/>
          <w:sz w:val="28"/>
          <w:szCs w:val="28"/>
        </w:rPr>
      </w:pPr>
    </w:p>
    <w:p w14:paraId="757B39E8" w14:textId="77777777"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041805F6"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4969563" w14:textId="77777777" w:rsidTr="004A5BE6">
        <w:trPr>
          <w:trHeight w:val="4546"/>
        </w:trPr>
        <w:tc>
          <w:tcPr>
            <w:tcW w:w="284" w:type="dxa"/>
          </w:tcPr>
          <w:p w14:paraId="468580B3" w14:textId="77777777" w:rsidR="0027280D" w:rsidRPr="00E84071" w:rsidRDefault="0027280D" w:rsidP="00C61744">
            <w:pPr>
              <w:rPr>
                <w:rFonts w:ascii="AvenirNext forINTUIT" w:hAnsi="AvenirNext forINTUIT"/>
              </w:rPr>
            </w:pPr>
          </w:p>
          <w:p w14:paraId="0AA73CAE" w14:textId="77777777" w:rsidR="0027280D" w:rsidRPr="00E84071" w:rsidRDefault="0027280D" w:rsidP="00C61744">
            <w:pPr>
              <w:rPr>
                <w:rFonts w:ascii="AvenirNext forINTUIT" w:hAnsi="AvenirNext forINTUIT"/>
              </w:rPr>
            </w:pPr>
          </w:p>
          <w:p w14:paraId="4CCF9708" w14:textId="77777777" w:rsidR="0027280D" w:rsidRPr="00E84071" w:rsidRDefault="0027280D" w:rsidP="00C61744">
            <w:pPr>
              <w:rPr>
                <w:rFonts w:ascii="AvenirNext forINTUIT" w:hAnsi="AvenirNext forINTUIT"/>
              </w:rPr>
            </w:pPr>
          </w:p>
          <w:p w14:paraId="52E1F41C" w14:textId="77777777" w:rsidR="0027280D" w:rsidRPr="00E84071" w:rsidRDefault="0027280D" w:rsidP="00C6174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15EA6B8" w14:textId="6C612AB7" w:rsidR="0027280D" w:rsidRPr="00E84071" w:rsidRDefault="00735E6C" w:rsidP="00C61744">
            <w:pPr>
              <w:pStyle w:val="Heading5"/>
              <w:rPr>
                <w:rFonts w:ascii="AvenirNext forINTUIT" w:hAnsi="AvenirNext forINTUIT"/>
                <w:sz w:val="44"/>
                <w:szCs w:val="44"/>
              </w:rPr>
            </w:pPr>
            <w:r>
              <w:rPr>
                <w:rFonts w:ascii="AvenirNext forINTUIT" w:hAnsi="AvenirNext forINTUIT"/>
                <w:sz w:val="44"/>
                <w:szCs w:val="44"/>
              </w:rPr>
              <w:t xml:space="preserve">Overview of: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672EC4CC" w14:textId="77777777" w:rsidR="0027280D" w:rsidRPr="00E84071" w:rsidRDefault="0027280D" w:rsidP="00C61744">
            <w:pPr>
              <w:rPr>
                <w:rFonts w:ascii="AvenirNext forINTUIT" w:hAnsi="AvenirNext forINTUIT"/>
                <w:b/>
                <w:color w:val="476166" w:themeColor="accent1"/>
                <w:sz w:val="28"/>
                <w:szCs w:val="28"/>
              </w:rPr>
            </w:pPr>
          </w:p>
          <w:p w14:paraId="5DBA8BF2" w14:textId="5AED16EE"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project is a software developed by XVI to make digital communication easier for the elderly. With the current climate of </w:t>
            </w:r>
            <w:proofErr w:type="spellStart"/>
            <w:r w:rsidRPr="005C5E40">
              <w:rPr>
                <w:rFonts w:ascii="AvenirNext forINTUIT" w:hAnsi="AvenirNext forINTUIT"/>
              </w:rPr>
              <w:t>COVID</w:t>
            </w:r>
            <w:proofErr w:type="spellEnd"/>
            <w:r w:rsidRPr="005C5E40">
              <w:rPr>
                <w:rFonts w:ascii="AvenirNext forINTUIT" w:hAnsi="AvenirNext forINTUIT"/>
              </w:rPr>
              <w:t>-19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sidRPr="005C5E40">
              <w:rPr>
                <w:rFonts w:ascii="AvenirNext forINTUIT" w:hAnsi="AvenirNext forINTUIT"/>
              </w:rPr>
              <w:t xml:space="preserve"> how to make digital communication</w:t>
            </w:r>
            <w:r w:rsidRPr="005C5E40">
              <w:rPr>
                <w:rFonts w:ascii="AvenirNext forINTUIT" w:hAnsi="AvenirNext forINTUIT"/>
              </w:rPr>
              <w:t xml:space="preserve"> easier for those who may struggle with using it.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won’t only focus on voice communication, it will also give users to ability to video call, play games together, and share multimedia – with further developments to come in the future.</w:t>
            </w:r>
          </w:p>
          <w:p w14:paraId="44351870" w14:textId="77777777" w:rsidR="007A1514" w:rsidRPr="005C5E40" w:rsidRDefault="007A1514" w:rsidP="005C5E40">
            <w:pPr>
              <w:pStyle w:val="NoSpacing"/>
              <w:rPr>
                <w:rFonts w:ascii="AvenirNext forINTUIT" w:hAnsi="AvenirNext forINTUIT"/>
              </w:rPr>
            </w:pPr>
          </w:p>
          <w:p w14:paraId="5897A392"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big picture for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will be a great starting platform for the elderly that are unfamiliar with the use of digital communication, and may also help reduce any anxiety that they may feel when using technology. </w:t>
            </w:r>
            <w:proofErr w:type="spellStart"/>
            <w:r w:rsidRPr="005C5E40">
              <w:rPr>
                <w:rFonts w:ascii="AvenirNext forINTUIT" w:hAnsi="AvenirNext forINTUIT"/>
              </w:rPr>
              <w:t>XVI’s</w:t>
            </w:r>
            <w:proofErr w:type="spellEnd"/>
            <w:r w:rsidRPr="005C5E40">
              <w:rPr>
                <w:rFonts w:ascii="AvenirNext forINTUIT" w:hAnsi="AvenirNext forINTUIT"/>
              </w:rPr>
              <w:t xml:space="preserve"> main focus for this software is to help the elderly feel more confident in their ability to use technology, and feel more connected with their loved ones.</w:t>
            </w:r>
          </w:p>
          <w:p w14:paraId="0840ABCA" w14:textId="5E997BFD" w:rsidR="0027280D" w:rsidRPr="005C5E40" w:rsidRDefault="0027280D" w:rsidP="005C5E40">
            <w:pPr>
              <w:pStyle w:val="NoSpacing"/>
              <w:rPr>
                <w:rFonts w:ascii="AvenirNext forINTUIT" w:hAnsi="AvenirNext forINTUIT"/>
              </w:rPr>
            </w:pPr>
          </w:p>
          <w:p w14:paraId="2138DFE0"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C61744">
            <w:pPr>
              <w:pStyle w:val="NoSpacing"/>
              <w:rPr>
                <w:rFonts w:ascii="AvenirNext forINTUIT" w:hAnsi="AvenirNext forINTUIT"/>
              </w:rPr>
            </w:pPr>
          </w:p>
          <w:p w14:paraId="76650B43" w14:textId="77777777" w:rsidR="00635D4C" w:rsidRPr="005C5E40" w:rsidRDefault="00635D4C" w:rsidP="00635D4C">
            <w:pPr>
              <w:pStyle w:val="NoSpacing"/>
              <w:rPr>
                <w:rFonts w:ascii="AvenirNext forINTUIT" w:hAnsi="AvenirNext forINTUIT"/>
              </w:rPr>
            </w:pPr>
            <w:r w:rsidRPr="005C5E40">
              <w:rPr>
                <w:rFonts w:ascii="AvenirNext forINTUIT" w:hAnsi="AvenirNext forINTUIT"/>
              </w:rPr>
              <w:t>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developmental focus. Transparency, privacy and security are integral to the ethics and morals of XVI; we take user privacy and security seriously, and will endeavor to focus on protecting users and their data, unlike other companies that potentially seek financial gain from exploiting user data on software such as this.</w:t>
            </w:r>
          </w:p>
          <w:p w14:paraId="2B6AE465"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442" w:type="dxa"/>
          </w:tcPr>
          <w:p w14:paraId="3EC8B362" w14:textId="77777777" w:rsidR="0027280D" w:rsidRPr="00E84071" w:rsidRDefault="0027280D" w:rsidP="00C61744">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06823910" w14:textId="77777777" w:rsidR="0027280D" w:rsidRPr="00E84071" w:rsidRDefault="0027280D" w:rsidP="0027280D">
      <w:pPr>
        <w:rPr>
          <w:rFonts w:ascii="AvenirNext forINTUIT" w:hAnsi="AvenirNext forINTUIT"/>
          <w:color w:val="476166" w:themeColor="accent1"/>
          <w:sz w:val="28"/>
          <w:szCs w:val="28"/>
        </w:rPr>
      </w:pPr>
    </w:p>
    <w:p w14:paraId="4CD3DEF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107C4B9" w14:textId="77777777" w:rsidTr="004A5BE6">
        <w:trPr>
          <w:trHeight w:val="8602"/>
        </w:trPr>
        <w:tc>
          <w:tcPr>
            <w:tcW w:w="284" w:type="dxa"/>
          </w:tcPr>
          <w:p w14:paraId="771EC1B6" w14:textId="77777777" w:rsidR="0027280D" w:rsidRPr="007A1514" w:rsidRDefault="0027280D" w:rsidP="00C61744">
            <w:pPr>
              <w:rPr>
                <w:rFonts w:ascii="AvenirNext forINTUIT" w:hAnsi="AvenirNext forINTUIT"/>
                <w:sz w:val="22"/>
                <w:szCs w:val="22"/>
              </w:rPr>
            </w:pPr>
          </w:p>
          <w:p w14:paraId="71FA6497" w14:textId="77777777" w:rsidR="0027280D" w:rsidRPr="007A1514" w:rsidRDefault="0027280D" w:rsidP="00C61744">
            <w:pPr>
              <w:rPr>
                <w:rFonts w:ascii="AvenirNext forINTUIT" w:hAnsi="AvenirNext forINTUIT"/>
                <w:sz w:val="22"/>
                <w:szCs w:val="22"/>
              </w:rPr>
            </w:pPr>
          </w:p>
          <w:p w14:paraId="2DF1F044" w14:textId="77777777" w:rsidR="0027280D" w:rsidRPr="007A1514" w:rsidRDefault="0027280D" w:rsidP="00C61744">
            <w:pPr>
              <w:rPr>
                <w:rFonts w:ascii="AvenirNext forINTUIT" w:hAnsi="AvenirNext forINTUIT"/>
                <w:sz w:val="22"/>
                <w:szCs w:val="22"/>
              </w:rPr>
            </w:pPr>
          </w:p>
          <w:p w14:paraId="359B1A79" w14:textId="77777777" w:rsidR="0027280D" w:rsidRPr="007A1514" w:rsidRDefault="0027280D" w:rsidP="00C61744">
            <w:pPr>
              <w:rPr>
                <w:rFonts w:ascii="AvenirNext forINTUIT" w:hAnsi="AvenirNext forINTUIT"/>
                <w:sz w:val="22"/>
                <w:szCs w:val="22"/>
              </w:rPr>
            </w:pPr>
          </w:p>
        </w:tc>
        <w:tc>
          <w:tcPr>
            <w:tcW w:w="10064" w:type="dxa"/>
            <w:tcBorders>
              <w:top w:val="single" w:sz="18" w:space="0" w:color="476166" w:themeColor="accent1"/>
              <w:bottom w:val="single" w:sz="18" w:space="0" w:color="476166" w:themeColor="accent1"/>
            </w:tcBorders>
          </w:tcPr>
          <w:p w14:paraId="3261A52D" w14:textId="77777777" w:rsidR="007A1514" w:rsidRPr="007A1514" w:rsidRDefault="007A1514" w:rsidP="007A1514">
            <w:pPr>
              <w:rPr>
                <w:rFonts w:ascii="AvenirNext forINTUIT" w:hAnsi="AvenirNext forINTUIT"/>
                <w:sz w:val="22"/>
                <w:szCs w:val="22"/>
              </w:rPr>
            </w:pPr>
          </w:p>
          <w:p w14:paraId="0AD8295B" w14:textId="77777777" w:rsidR="007A1514" w:rsidRPr="007A1514" w:rsidRDefault="007A1514" w:rsidP="007A1514">
            <w:pPr>
              <w:rPr>
                <w:rFonts w:ascii="AvenirNext forINTUIT" w:hAnsi="AvenirNext forINTUIT"/>
                <w:b/>
                <w:sz w:val="22"/>
                <w:szCs w:val="22"/>
              </w:rPr>
            </w:pPr>
            <w:r w:rsidRPr="007A1514">
              <w:rPr>
                <w:rFonts w:ascii="AvenirNext forINTUIT" w:hAnsi="AvenirNext forINTUIT"/>
                <w:b/>
                <w:sz w:val="22"/>
                <w:szCs w:val="22"/>
              </w:rPr>
              <w:br w:type="page"/>
            </w:r>
          </w:p>
          <w:p w14:paraId="07915FBC" w14:textId="23F3D6CC" w:rsidR="0027280D" w:rsidRPr="007A1514" w:rsidRDefault="005D66AD" w:rsidP="005D66AD">
            <w:pPr>
              <w:pStyle w:val="NoSpacing"/>
              <w:jc w:val="center"/>
              <w:rPr>
                <w:rFonts w:ascii="AvenirNext forINTUIT" w:hAnsi="AvenirNext forINTUIT"/>
                <w:b/>
                <w:color w:val="476166" w:themeColor="accent1"/>
              </w:rPr>
            </w:pPr>
            <w:r>
              <w:rPr>
                <w:noProof/>
              </w:rPr>
              <w:drawing>
                <wp:inline distT="0" distB="0" distL="0" distR="0" wp14:anchorId="5C841245" wp14:editId="46758F61">
                  <wp:extent cx="4604657" cy="2761087"/>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526" cy="2764007"/>
                          </a:xfrm>
                          <a:prstGeom prst="rect">
                            <a:avLst/>
                          </a:prstGeom>
                        </pic:spPr>
                      </pic:pic>
                    </a:graphicData>
                  </a:graphic>
                </wp:inline>
              </w:drawing>
            </w:r>
          </w:p>
        </w:tc>
        <w:tc>
          <w:tcPr>
            <w:tcW w:w="442" w:type="dxa"/>
          </w:tcPr>
          <w:p w14:paraId="6F126DB6" w14:textId="77777777" w:rsidR="0027280D" w:rsidRPr="00E84071" w:rsidRDefault="0027280D" w:rsidP="00C61744">
            <w:pPr>
              <w:rPr>
                <w:rFonts w:ascii="AvenirNext forINTUIT" w:hAnsi="AvenirNext forINTUIT"/>
              </w:rPr>
            </w:pPr>
          </w:p>
        </w:tc>
      </w:tr>
    </w:tbl>
    <w:p w14:paraId="1212AC60" w14:textId="77777777" w:rsidR="0027280D" w:rsidRPr="00E84071" w:rsidRDefault="0027280D" w:rsidP="0027280D">
      <w:pPr>
        <w:rPr>
          <w:rFonts w:ascii="AvenirNext forINTUIT" w:hAnsi="AvenirNext forINTUIT"/>
          <w:color w:val="476166" w:themeColor="accent1"/>
          <w:sz w:val="28"/>
          <w:szCs w:val="28"/>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p w14:paraId="6A53B93E" w14:textId="77777777" w:rsidR="001C501E" w:rsidRPr="00E84071" w:rsidRDefault="001C501E" w:rsidP="001C501E">
      <w:pPr>
        <w:rPr>
          <w:rFonts w:ascii="AvenirNext forINTUIT" w:hAnsi="AvenirNext forINTUIT"/>
        </w:rPr>
      </w:pPr>
    </w:p>
    <w:p w14:paraId="28F6680D" w14:textId="77777777" w:rsidR="001C501E" w:rsidRPr="00E84071" w:rsidRDefault="001C501E" w:rsidP="001C501E">
      <w:pPr>
        <w:rPr>
          <w:rFonts w:ascii="AvenirNext forINTUIT" w:hAnsi="AvenirNext forINTUIT"/>
          <w:color w:val="476166" w:themeColor="accent1"/>
          <w:sz w:val="28"/>
          <w:szCs w:val="28"/>
        </w:rPr>
      </w:pPr>
    </w:p>
    <w:p w14:paraId="10027D1D" w14:textId="77777777" w:rsidR="001C501E" w:rsidRPr="00E84071" w:rsidRDefault="001C501E" w:rsidP="001C501E">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1C501E" w:rsidRPr="00E84071" w14:paraId="413792C4" w14:textId="77777777" w:rsidTr="009231FF">
        <w:trPr>
          <w:trHeight w:val="4546"/>
        </w:trPr>
        <w:tc>
          <w:tcPr>
            <w:tcW w:w="284" w:type="dxa"/>
          </w:tcPr>
          <w:p w14:paraId="4A867277" w14:textId="77777777" w:rsidR="001C501E" w:rsidRPr="00E84071" w:rsidRDefault="001C501E" w:rsidP="009231FF">
            <w:pPr>
              <w:rPr>
                <w:rFonts w:ascii="AvenirNext forINTUIT" w:hAnsi="AvenirNext forINTUIT"/>
              </w:rPr>
            </w:pPr>
          </w:p>
          <w:p w14:paraId="22E20A29" w14:textId="77777777" w:rsidR="001C501E" w:rsidRPr="00E84071" w:rsidRDefault="001C501E" w:rsidP="009231FF">
            <w:pPr>
              <w:rPr>
                <w:rFonts w:ascii="AvenirNext forINTUIT" w:hAnsi="AvenirNext forINTUIT"/>
              </w:rPr>
            </w:pPr>
          </w:p>
          <w:p w14:paraId="54AC92F2" w14:textId="77777777" w:rsidR="001C501E" w:rsidRPr="00E84071" w:rsidRDefault="001C501E" w:rsidP="009231FF">
            <w:pPr>
              <w:rPr>
                <w:rFonts w:ascii="AvenirNext forINTUIT" w:hAnsi="AvenirNext forINTUIT"/>
              </w:rPr>
            </w:pPr>
          </w:p>
          <w:p w14:paraId="7B8E35C3" w14:textId="77777777" w:rsidR="001C501E" w:rsidRPr="00E84071" w:rsidRDefault="001C501E"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9B1709B" w14:textId="291A768E" w:rsidR="001C501E" w:rsidRPr="00E84071" w:rsidRDefault="001C501E" w:rsidP="009231FF">
            <w:pPr>
              <w:pStyle w:val="Heading5"/>
              <w:rPr>
                <w:rFonts w:ascii="AvenirNext forINTUIT" w:hAnsi="AvenirNext forINTUIT"/>
                <w:sz w:val="44"/>
                <w:szCs w:val="44"/>
              </w:rPr>
            </w:pPr>
            <w:r>
              <w:rPr>
                <w:rFonts w:ascii="AvenirNext forINTUIT" w:hAnsi="AvenirNext forINTUIT"/>
                <w:sz w:val="44"/>
                <w:szCs w:val="44"/>
              </w:rPr>
              <w:t>5.2 Detailed Description</w:t>
            </w:r>
          </w:p>
          <w:p w14:paraId="47399A0A" w14:textId="77777777" w:rsidR="001C501E" w:rsidRPr="00E84071" w:rsidRDefault="001C501E" w:rsidP="009231FF">
            <w:pPr>
              <w:rPr>
                <w:rFonts w:ascii="AvenirNext forINTUIT" w:hAnsi="AvenirNext forINTUIT"/>
                <w:b/>
                <w:color w:val="476166" w:themeColor="accent1"/>
                <w:sz w:val="28"/>
                <w:szCs w:val="28"/>
              </w:rPr>
            </w:pPr>
          </w:p>
          <w:p w14:paraId="07D74029" w14:textId="77777777" w:rsidR="001C501E" w:rsidRPr="00C33FA9" w:rsidRDefault="001C501E" w:rsidP="009231FF">
            <w:pPr>
              <w:pStyle w:val="NoSpacing"/>
              <w:rPr>
                <w:rFonts w:ascii="AvenirNext forINTUIT" w:hAnsi="AvenirNext forINTUIT"/>
              </w:rPr>
            </w:pPr>
            <w:r w:rsidRPr="00C33FA9">
              <w:rPr>
                <w:rFonts w:ascii="AvenirNext forINTUIT" w:hAnsi="AvenirNext forINTUIT"/>
              </w:rPr>
              <w:t xml:space="preserve">XVI. </w:t>
            </w:r>
          </w:p>
          <w:p w14:paraId="67C52628" w14:textId="77777777" w:rsidR="001C501E" w:rsidRPr="00C95530" w:rsidRDefault="001C501E" w:rsidP="009231FF">
            <w:pPr>
              <w:pStyle w:val="NoSpacing"/>
              <w:rPr>
                <w:rFonts w:ascii="AvenirNext forINTUIT" w:hAnsi="AvenirNext forINTUIT"/>
              </w:rPr>
            </w:pPr>
          </w:p>
          <w:p w14:paraId="1155AE64" w14:textId="77777777" w:rsidR="001C501E" w:rsidRPr="00E84071" w:rsidRDefault="001C501E" w:rsidP="009231FF">
            <w:pPr>
              <w:pStyle w:val="NoSpacing"/>
              <w:rPr>
                <w:rFonts w:ascii="AvenirNext forINTUIT" w:hAnsi="AvenirNext forINTUIT"/>
                <w:b/>
                <w:color w:val="476166" w:themeColor="accent1"/>
                <w:sz w:val="28"/>
                <w:szCs w:val="28"/>
              </w:rPr>
            </w:pPr>
          </w:p>
        </w:tc>
        <w:tc>
          <w:tcPr>
            <w:tcW w:w="442" w:type="dxa"/>
          </w:tcPr>
          <w:p w14:paraId="1F0FEE59" w14:textId="77777777" w:rsidR="001C501E" w:rsidRPr="00E84071" w:rsidRDefault="001C501E" w:rsidP="009231FF">
            <w:pPr>
              <w:rPr>
                <w:rFonts w:ascii="AvenirNext forINTUIT" w:hAnsi="AvenirNext forINTUIT"/>
              </w:rPr>
            </w:pPr>
          </w:p>
        </w:tc>
      </w:tr>
    </w:tbl>
    <w:p w14:paraId="0C063928" w14:textId="77777777" w:rsidR="001C501E" w:rsidRPr="00E84071" w:rsidRDefault="001C501E" w:rsidP="001C501E">
      <w:pPr>
        <w:rPr>
          <w:rFonts w:ascii="AvenirNext forINTUIT" w:hAnsi="AvenirNext forINTUIT"/>
          <w:color w:val="476166" w:themeColor="accent1"/>
          <w:sz w:val="28"/>
          <w:szCs w:val="28"/>
        </w:rPr>
      </w:pPr>
    </w:p>
    <w:p w14:paraId="65CB5FBD" w14:textId="77777777" w:rsidR="001C501E" w:rsidRPr="00E84071" w:rsidRDefault="001C501E" w:rsidP="001C501E">
      <w:pPr>
        <w:rPr>
          <w:rFonts w:ascii="AvenirNext forINTUIT" w:hAnsi="AvenirNext forINTUIT"/>
          <w:color w:val="476166" w:themeColor="accent1"/>
          <w:sz w:val="28"/>
          <w:szCs w:val="28"/>
        </w:rPr>
      </w:pPr>
    </w:p>
    <w:p w14:paraId="4624B5F1" w14:textId="77777777" w:rsidR="001C501E" w:rsidRPr="00E84071" w:rsidRDefault="001C501E" w:rsidP="001C501E">
      <w:pPr>
        <w:rPr>
          <w:rFonts w:ascii="AvenirNext forINTUIT" w:hAnsi="AvenirNext forINTUIT"/>
          <w:color w:val="476166" w:themeColor="accent1"/>
          <w:sz w:val="28"/>
          <w:szCs w:val="28"/>
        </w:rPr>
      </w:pP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709DA49D" w14:textId="77777777" w:rsidR="0027280D" w:rsidRPr="00E84071" w:rsidRDefault="0027280D" w:rsidP="0027280D">
      <w:pPr>
        <w:rPr>
          <w:rFonts w:ascii="AvenirNext forINTUIT" w:hAnsi="AvenirNext forINTUIT"/>
        </w:rPr>
      </w:pPr>
    </w:p>
    <w:p w14:paraId="6AC11FE1" w14:textId="77777777" w:rsidR="0027280D" w:rsidRPr="00E84071" w:rsidRDefault="0027280D" w:rsidP="0027280D">
      <w:pPr>
        <w:rPr>
          <w:rFonts w:ascii="AvenirNext forINTUIT" w:hAnsi="AvenirNext forINTUIT"/>
          <w:color w:val="476166" w:themeColor="accent1"/>
          <w:sz w:val="28"/>
          <w:szCs w:val="28"/>
        </w:rPr>
      </w:pPr>
    </w:p>
    <w:p w14:paraId="0DF0FCE4"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5EAF933A" w14:textId="77777777" w:rsidTr="004A5BE6">
        <w:trPr>
          <w:trHeight w:val="4546"/>
        </w:trPr>
        <w:tc>
          <w:tcPr>
            <w:tcW w:w="284" w:type="dxa"/>
          </w:tcPr>
          <w:p w14:paraId="71227DDC" w14:textId="77777777" w:rsidR="0027280D" w:rsidRPr="00E84071" w:rsidRDefault="0027280D" w:rsidP="00C61744">
            <w:pPr>
              <w:rPr>
                <w:rFonts w:ascii="AvenirNext forINTUIT" w:hAnsi="AvenirNext forINTUIT"/>
              </w:rPr>
            </w:pPr>
          </w:p>
          <w:p w14:paraId="53434241" w14:textId="77777777" w:rsidR="0027280D" w:rsidRPr="00E84071" w:rsidRDefault="0027280D" w:rsidP="00C61744">
            <w:pPr>
              <w:rPr>
                <w:rFonts w:ascii="AvenirNext forINTUIT" w:hAnsi="AvenirNext forINTUIT"/>
              </w:rPr>
            </w:pPr>
          </w:p>
          <w:p w14:paraId="56518FA7" w14:textId="77777777" w:rsidR="0027280D" w:rsidRPr="00E84071" w:rsidRDefault="0027280D" w:rsidP="00C61744">
            <w:pPr>
              <w:rPr>
                <w:rFonts w:ascii="AvenirNext forINTUIT" w:hAnsi="AvenirNext forINTUIT"/>
              </w:rPr>
            </w:pPr>
          </w:p>
          <w:p w14:paraId="1200E3EB" w14:textId="77777777" w:rsidR="0027280D" w:rsidRPr="00E84071" w:rsidRDefault="0027280D" w:rsidP="00C6174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347793" w14:textId="7F6005EA" w:rsidR="0027280D" w:rsidRPr="00E84071" w:rsidRDefault="005442DB" w:rsidP="00C61744">
            <w:pPr>
              <w:pStyle w:val="Heading5"/>
              <w:rPr>
                <w:rFonts w:ascii="AvenirNext forINTUIT" w:hAnsi="AvenirNext forINTUIT"/>
                <w:sz w:val="44"/>
                <w:szCs w:val="44"/>
              </w:rPr>
            </w:pPr>
            <w:r>
              <w:rPr>
                <w:rFonts w:ascii="AvenirNext forINTUIT" w:hAnsi="AvenirNext forINTUIT"/>
                <w:sz w:val="44"/>
                <w:szCs w:val="44"/>
              </w:rPr>
              <w:t>Plans and Progress</w:t>
            </w:r>
          </w:p>
          <w:p w14:paraId="42DC2E00" w14:textId="77777777" w:rsidR="0027280D" w:rsidRPr="005C5E40" w:rsidRDefault="0027280D" w:rsidP="005C5E40">
            <w:pPr>
              <w:pStyle w:val="NoSpacing"/>
              <w:rPr>
                <w:rFonts w:ascii="AvenirNext forINTUIT" w:hAnsi="AvenirNext forINTUIT"/>
              </w:rPr>
            </w:pPr>
          </w:p>
          <w:p w14:paraId="03C627BF"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From the Royal Melbourne Institute of Technology University, a group of five individuals, XVI, have come together to expand on an idea that was born during these unprecedented times we face through the </w:t>
            </w:r>
            <w:proofErr w:type="spellStart"/>
            <w:r w:rsidRPr="005C5E40">
              <w:rPr>
                <w:rFonts w:ascii="AvenirNext forINTUIT" w:hAnsi="AvenirNext forINTUIT"/>
                <w:color w:val="000000"/>
              </w:rPr>
              <w:t>COVID</w:t>
            </w:r>
            <w:proofErr w:type="spellEnd"/>
            <w:r w:rsidRPr="005C5E40">
              <w:rPr>
                <w:rFonts w:ascii="AvenirNext forINTUIT" w:hAnsi="AvenirNext forINTUIT"/>
                <w:color w:val="000000"/>
              </w:rPr>
              <w:t xml:space="preserve">-19 pandemic, introducing 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w:t>
            </w:r>
          </w:p>
          <w:p w14:paraId="63EF8B0C" w14:textId="77777777" w:rsidR="005442DB" w:rsidRPr="005C5E40" w:rsidRDefault="005442DB" w:rsidP="005C5E40">
            <w:pPr>
              <w:pStyle w:val="NoSpacing"/>
              <w:rPr>
                <w:rFonts w:ascii="AvenirNext forINTUIT" w:hAnsi="AvenirNext forINTUIT"/>
                <w:color w:val="000000"/>
              </w:rPr>
            </w:pPr>
          </w:p>
          <w:p w14:paraId="77B64231"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will connect the elderly or those with a disability, to their loved ones and allow them to engage through the use of technology. All members from XVI have such fond memories with their grandparents, some members also have close family members with a form of disability. Experiencing firsthand the struggles our loved ones go through has given us the motivation to create an application specifically designed for them, so they too can be connected.  </w:t>
            </w:r>
          </w:p>
          <w:p w14:paraId="26165527" w14:textId="77777777" w:rsidR="005442DB" w:rsidRPr="005C5E40" w:rsidRDefault="005442DB" w:rsidP="005C5E40">
            <w:pPr>
              <w:pStyle w:val="NoSpacing"/>
              <w:rPr>
                <w:rFonts w:ascii="AvenirNext forINTUIT" w:hAnsi="AvenirNext forINTUIT"/>
                <w:color w:val="000000"/>
              </w:rPr>
            </w:pPr>
          </w:p>
          <w:p w14:paraId="41CD7CAE"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rPr>
              <w:t xml:space="preserve">The </w:t>
            </w:r>
            <w:proofErr w:type="spellStart"/>
            <w:r w:rsidRPr="005C5E40">
              <w:rPr>
                <w:rFonts w:ascii="AvenirNext forINTUIT" w:hAnsi="AvenirNext forINTUIT"/>
              </w:rPr>
              <w:t>COVID</w:t>
            </w:r>
            <w:proofErr w:type="spellEnd"/>
            <w:r w:rsidRPr="005C5E40">
              <w:rPr>
                <w:rFonts w:ascii="AvenirNext forINTUIT" w:hAnsi="AvenirNext forINTUIT"/>
              </w:rPr>
              <w:t xml:space="preserve">-19 pandemic has caused us to be disconnected and isolated. The only way to connect is through technology. </w:t>
            </w:r>
            <w:r w:rsidRPr="005C5E40">
              <w:rPr>
                <w:rFonts w:ascii="AvenirNext forINTUIT" w:hAnsi="AvenirNext forINTUIT"/>
                <w:color w:val="000000"/>
              </w:rPr>
              <w:t xml:space="preserve">The focus of this application is to make digital contact with family and friends uncomplicated for those that may struggle with technology, we will also incorporate brain teasers for those that enjoy games. </w:t>
            </w:r>
          </w:p>
          <w:p w14:paraId="0334EBF1" w14:textId="77777777" w:rsidR="005442DB" w:rsidRPr="005C5E40" w:rsidRDefault="005442DB" w:rsidP="005C5E40">
            <w:pPr>
              <w:pStyle w:val="NoSpacing"/>
              <w:rPr>
                <w:rFonts w:ascii="AvenirNext forINTUIT" w:hAnsi="AvenirNext forINTUIT"/>
                <w:color w:val="000000"/>
              </w:rPr>
            </w:pPr>
          </w:p>
          <w:p w14:paraId="204C3007"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We are filled with passion and determination to develop our application. Although the depth of creating a web application was not initially realized, we have taken a step back to plan the development of the application first, designed for the elderly. As time progresses, we will look to expand on a mobile application and to develop a design for those with a disability too, initially focusing on a web application to ensure accessibility for everyone. It is important that we get this right and cater to our market accordingly. </w:t>
            </w:r>
          </w:p>
          <w:p w14:paraId="13DD898C" w14:textId="179A91BD" w:rsidR="0027280D" w:rsidRPr="005C5E40" w:rsidRDefault="0027280D" w:rsidP="005C5E40">
            <w:pPr>
              <w:pStyle w:val="NoSpacing"/>
              <w:rPr>
                <w:rFonts w:ascii="AvenirNext forINTUIT" w:hAnsi="AvenirNext forINTUIT"/>
                <w:color w:val="000000"/>
              </w:rPr>
            </w:pPr>
          </w:p>
          <w:p w14:paraId="5D69CDEF"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w:t>
            </w:r>
          </w:p>
          <w:p w14:paraId="3F0E2097" w14:textId="77777777" w:rsidR="000F3650" w:rsidRPr="005C5E40" w:rsidRDefault="000F3650" w:rsidP="005C5E40">
            <w:pPr>
              <w:pStyle w:val="NoSpacing"/>
              <w:rPr>
                <w:rFonts w:ascii="AvenirNext forINTUIT" w:hAnsi="AvenirNext forINTUIT"/>
                <w:color w:val="000000"/>
              </w:rPr>
            </w:pPr>
          </w:p>
          <w:p w14:paraId="1C0527BC"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 xml:space="preserve">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project will require various technical skills to successfully create and launch. The team at XVI worked really hard over 6 weeks with the hope of having a beta product. XVI was unable to meet the demands of creating a web application due to the extensive work that is required, therefore they predict their beta product will be ready by September 2020.</w:t>
            </w:r>
          </w:p>
          <w:p w14:paraId="34F287A4" w14:textId="77777777" w:rsidR="0027280D" w:rsidRPr="005C5E40" w:rsidRDefault="0027280D" w:rsidP="005C5E40">
            <w:pPr>
              <w:pStyle w:val="NoSpacing"/>
              <w:rPr>
                <w:rFonts w:ascii="AvenirNext forINTUIT" w:hAnsi="AvenirNext forINTUIT"/>
                <w:color w:val="000000"/>
              </w:rPr>
            </w:pPr>
          </w:p>
          <w:p w14:paraId="2AFCFC84" w14:textId="77777777"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application is intended to be in the form of a web application that is intuitive and user-friendly for our beloved elderly initially. For 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we aim to have voice-operated commands, a navigational layout that is simple to understand, along with the use of buttons. </w:t>
            </w:r>
          </w:p>
          <w:p w14:paraId="59210B0A" w14:textId="77777777" w:rsidR="0027280D" w:rsidRPr="00635D4C" w:rsidRDefault="0027280D" w:rsidP="00C61744">
            <w:pPr>
              <w:pStyle w:val="NoSpacing"/>
              <w:rPr>
                <w:rFonts w:ascii="AvenirNext forINTUIT" w:hAnsi="AvenirNext forINTUIT"/>
                <w:color w:val="000000"/>
              </w:rPr>
            </w:pPr>
          </w:p>
          <w:p w14:paraId="07E67F1B" w14:textId="77777777" w:rsidR="00635D4C" w:rsidRDefault="00635D4C" w:rsidP="00C61744">
            <w:pPr>
              <w:pStyle w:val="NoSpacing"/>
              <w:rPr>
                <w:rFonts w:ascii="AvenirNext forINTUIT" w:hAnsi="AvenirNext forINTUIT"/>
                <w:b/>
                <w:color w:val="476166" w:themeColor="accent1"/>
                <w:sz w:val="28"/>
                <w:szCs w:val="28"/>
              </w:rPr>
            </w:pPr>
          </w:p>
          <w:p w14:paraId="574A78DE" w14:textId="79F3CA2B" w:rsidR="00635D4C" w:rsidRPr="00E84071" w:rsidRDefault="00635D4C" w:rsidP="00C61744">
            <w:pPr>
              <w:pStyle w:val="NoSpacing"/>
              <w:rPr>
                <w:rFonts w:ascii="AvenirNext forINTUIT" w:hAnsi="AvenirNext forINTUIT"/>
                <w:b/>
                <w:color w:val="476166" w:themeColor="accent1"/>
                <w:sz w:val="28"/>
                <w:szCs w:val="28"/>
              </w:rPr>
            </w:pPr>
          </w:p>
        </w:tc>
        <w:tc>
          <w:tcPr>
            <w:tcW w:w="442" w:type="dxa"/>
          </w:tcPr>
          <w:p w14:paraId="5F0BB1C4" w14:textId="77777777" w:rsidR="0027280D" w:rsidRPr="00E84071" w:rsidRDefault="0027280D" w:rsidP="00C61744">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4D38B744" w14:textId="77777777" w:rsidR="0027280D" w:rsidRPr="00E84071" w:rsidRDefault="0027280D" w:rsidP="0027280D">
      <w:pPr>
        <w:rPr>
          <w:rFonts w:ascii="AvenirNext forINTUIT" w:hAnsi="AvenirNext forINTUIT"/>
          <w:color w:val="476166" w:themeColor="accent1"/>
          <w:sz w:val="28"/>
          <w:szCs w:val="28"/>
        </w:rPr>
      </w:pPr>
    </w:p>
    <w:p w14:paraId="13DB9581" w14:textId="77777777" w:rsidR="0027280D" w:rsidRPr="00E84071" w:rsidRDefault="0027280D" w:rsidP="0027280D">
      <w:pPr>
        <w:rPr>
          <w:rFonts w:ascii="AvenirNext forINTUIT" w:hAnsi="AvenirNext forINTUIT"/>
          <w:color w:val="476166" w:themeColor="accent1"/>
          <w:sz w:val="28"/>
          <w:szCs w:val="28"/>
        </w:rPr>
      </w:pPr>
    </w:p>
    <w:p w14:paraId="1C8D7886" w14:textId="77777777" w:rsidR="0027280D" w:rsidRPr="00E84071" w:rsidRDefault="0027280D" w:rsidP="0027280D">
      <w:pPr>
        <w:rPr>
          <w:rFonts w:ascii="AvenirNext forINTUIT" w:hAnsi="AvenirNext forINTUIT"/>
          <w:color w:val="476166" w:themeColor="accent1"/>
          <w:sz w:val="28"/>
          <w:szCs w:val="28"/>
        </w:rPr>
      </w:pPr>
    </w:p>
    <w:p w14:paraId="7A557EA6"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E19FC4C" w14:textId="77777777" w:rsidR="0027280D" w:rsidRPr="00E84071" w:rsidRDefault="0027280D" w:rsidP="0027280D">
      <w:pPr>
        <w:rPr>
          <w:rFonts w:ascii="AvenirNext forINTUIT" w:hAnsi="AvenirNext forINTUIT"/>
          <w:color w:val="476166" w:themeColor="accent1"/>
          <w:sz w:val="28"/>
          <w:szCs w:val="28"/>
        </w:rPr>
      </w:pPr>
    </w:p>
    <w:p w14:paraId="65F0BC42" w14:textId="77777777" w:rsidR="0027280D" w:rsidRPr="00E84071" w:rsidRDefault="0027280D" w:rsidP="0027280D">
      <w:pPr>
        <w:rPr>
          <w:rFonts w:ascii="AvenirNext forINTUIT" w:hAnsi="AvenirNext forINTUIT"/>
          <w:color w:val="476166" w:themeColor="accent1"/>
          <w:sz w:val="28"/>
          <w:szCs w:val="28"/>
        </w:rPr>
      </w:pPr>
    </w:p>
    <w:p w14:paraId="5F732935" w14:textId="77777777"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4C0BC30" w14:textId="77777777" w:rsidR="004A5BE6" w:rsidRPr="00E84071" w:rsidRDefault="004A5BE6" w:rsidP="004A5BE6">
      <w:pPr>
        <w:rPr>
          <w:rFonts w:ascii="AvenirNext forINTUIT" w:hAnsi="AvenirNext forINTUIT"/>
        </w:rPr>
      </w:pPr>
    </w:p>
    <w:p w14:paraId="41003F4D" w14:textId="77777777" w:rsidR="004A5BE6" w:rsidRPr="00E84071" w:rsidRDefault="004A5BE6" w:rsidP="004A5BE6">
      <w:pPr>
        <w:rPr>
          <w:rFonts w:ascii="AvenirNext forINTUIT" w:hAnsi="AvenirNext forINTUIT"/>
          <w:color w:val="476166" w:themeColor="accent1"/>
          <w:sz w:val="28"/>
          <w:szCs w:val="28"/>
        </w:rPr>
      </w:pPr>
    </w:p>
    <w:p w14:paraId="418939D9"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2579BCD" w14:textId="77777777" w:rsidTr="0083126A">
        <w:trPr>
          <w:trHeight w:val="10445"/>
        </w:trPr>
        <w:tc>
          <w:tcPr>
            <w:tcW w:w="284" w:type="dxa"/>
          </w:tcPr>
          <w:p w14:paraId="487D219C" w14:textId="77777777" w:rsidR="004A5BE6" w:rsidRPr="00635D4C" w:rsidRDefault="004A5BE6" w:rsidP="009231FF">
            <w:pPr>
              <w:rPr>
                <w:rFonts w:ascii="AvenirNext forINTUIT" w:hAnsi="AvenirNext forINTUIT"/>
                <w:color w:val="000000"/>
                <w:sz w:val="22"/>
                <w:szCs w:val="22"/>
              </w:rPr>
            </w:pPr>
          </w:p>
          <w:p w14:paraId="037F271B" w14:textId="77777777" w:rsidR="004A5BE6" w:rsidRPr="00635D4C" w:rsidRDefault="004A5BE6" w:rsidP="009231FF">
            <w:pPr>
              <w:rPr>
                <w:rFonts w:ascii="AvenirNext forINTUIT" w:hAnsi="AvenirNext forINTUIT"/>
                <w:color w:val="000000"/>
                <w:sz w:val="22"/>
                <w:szCs w:val="22"/>
              </w:rPr>
            </w:pPr>
          </w:p>
          <w:p w14:paraId="400BEA96" w14:textId="77777777" w:rsidR="004A5BE6" w:rsidRPr="00635D4C" w:rsidRDefault="004A5BE6" w:rsidP="009231FF">
            <w:pPr>
              <w:rPr>
                <w:rFonts w:ascii="AvenirNext forINTUIT" w:hAnsi="AvenirNext forINTUIT"/>
                <w:color w:val="000000"/>
                <w:sz w:val="22"/>
                <w:szCs w:val="22"/>
              </w:rPr>
            </w:pPr>
          </w:p>
          <w:p w14:paraId="243343AD" w14:textId="03D6247B" w:rsidR="004A5BE6" w:rsidRPr="00635D4C" w:rsidRDefault="004A5BE6" w:rsidP="009231FF">
            <w:pPr>
              <w:rPr>
                <w:rFonts w:ascii="AvenirNext forINTUIT" w:hAnsi="AvenirNext forINTUIT"/>
                <w:color w:val="000000"/>
                <w:sz w:val="22"/>
                <w:szCs w:val="22"/>
              </w:rPr>
            </w:pPr>
          </w:p>
        </w:tc>
        <w:tc>
          <w:tcPr>
            <w:tcW w:w="10064" w:type="dxa"/>
            <w:tcBorders>
              <w:top w:val="single" w:sz="18" w:space="0" w:color="476166" w:themeColor="accent1"/>
              <w:bottom w:val="single" w:sz="18" w:space="0" w:color="476166" w:themeColor="accent1"/>
            </w:tcBorders>
          </w:tcPr>
          <w:p w14:paraId="3F2B1574" w14:textId="77777777" w:rsidR="00635D4C" w:rsidRDefault="00635D4C" w:rsidP="00635D4C">
            <w:pPr>
              <w:pBdr>
                <w:top w:val="nil"/>
                <w:left w:val="nil"/>
                <w:bottom w:val="nil"/>
                <w:right w:val="nil"/>
                <w:between w:val="nil"/>
              </w:pBdr>
              <w:rPr>
                <w:rFonts w:ascii="AvenirNext forINTUIT" w:hAnsi="AvenirNext forINTUIT"/>
                <w:color w:val="000000"/>
                <w:sz w:val="22"/>
                <w:szCs w:val="22"/>
              </w:rPr>
            </w:pPr>
          </w:p>
          <w:p w14:paraId="66EB4C57" w14:textId="7BD263AC"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We intend to use clear and concise language that steers clear from jargon and any form of millennial language. Ideally, we hope to implement different language options as we work to cater our application to as many people as possible. Languages will be analyzed to determine the most common language in our Australian elderly population, as well as considering the depth of the language. Languages we will consider implementing in due course will be Italian, Greek, Arabic and Mandarin/Cantonese.</w:t>
            </w:r>
          </w:p>
          <w:p w14:paraId="6BDC9F23" w14:textId="380D301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9D1F362" w14:textId="4CDC4817"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We wanted to understand the psychology of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and utilize such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that will resonate with the elderly generation and have a positive influence. The </w:t>
            </w:r>
            <w:proofErr w:type="spellStart"/>
            <w:r w:rsidRPr="00635D4C">
              <w:rPr>
                <w:rFonts w:ascii="AvenirNext forINTUIT" w:hAnsi="AvenirNext forINTUIT"/>
                <w:color w:val="000000"/>
                <w:sz w:val="22"/>
                <w:szCs w:val="22"/>
              </w:rPr>
              <w:t>colour</w:t>
            </w:r>
            <w:proofErr w:type="spellEnd"/>
            <w:r w:rsidRPr="00635D4C">
              <w:rPr>
                <w:rFonts w:ascii="AvenirNext forINTUIT" w:hAnsi="AvenirNext forINTUIT"/>
                <w:color w:val="000000"/>
                <w:sz w:val="22"/>
                <w:szCs w:val="22"/>
              </w:rPr>
              <w:t xml:space="preserve"> scheme we have chosen will be that of a simple setting with a blue and white theme; we have chosen blue as it calls to mind feelings of calmness and serenity.  </w:t>
            </w:r>
          </w:p>
          <w:p w14:paraId="5672BF35" w14:textId="777C2960" w:rsidR="00635D4C" w:rsidRPr="00635D4C" w:rsidRDefault="0083126A" w:rsidP="00635D4C">
            <w:pPr>
              <w:pBdr>
                <w:top w:val="nil"/>
                <w:left w:val="nil"/>
                <w:bottom w:val="nil"/>
                <w:right w:val="nil"/>
                <w:between w:val="nil"/>
              </w:pBdr>
              <w:rPr>
                <w:rFonts w:ascii="AvenirNext forINTUIT" w:hAnsi="AvenirNext forINTUIT"/>
                <w:color w:val="000000"/>
                <w:sz w:val="22"/>
                <w:szCs w:val="22"/>
              </w:rPr>
            </w:pPr>
            <w:r>
              <w:rPr>
                <w:rFonts w:ascii="AvenirNext forINTUIT" w:hAnsi="AvenirNext forINTUIT"/>
                <w:noProof/>
                <w:color w:val="000000"/>
                <w:sz w:val="22"/>
                <w:szCs w:val="22"/>
              </w:rPr>
              <w:drawing>
                <wp:anchor distT="0" distB="0" distL="114300" distR="114300" simplePos="0" relativeHeight="251683840" behindDoc="1" locked="0" layoutInCell="1" allowOverlap="1" wp14:anchorId="42E1AD34" wp14:editId="66D83A05">
                  <wp:simplePos x="0" y="0"/>
                  <wp:positionH relativeFrom="column">
                    <wp:posOffset>0</wp:posOffset>
                  </wp:positionH>
                  <wp:positionV relativeFrom="paragraph">
                    <wp:posOffset>15875</wp:posOffset>
                  </wp:positionV>
                  <wp:extent cx="1447800" cy="2286000"/>
                  <wp:effectExtent l="0" t="0" r="0" b="0"/>
                  <wp:wrapTight wrapText="bothSides">
                    <wp:wrapPolygon edited="0">
                      <wp:start x="3126" y="180"/>
                      <wp:lineTo x="2558" y="1080"/>
                      <wp:lineTo x="1989" y="3420"/>
                      <wp:lineTo x="2274" y="17820"/>
                      <wp:lineTo x="2842" y="19800"/>
                      <wp:lineTo x="3126" y="20160"/>
                      <wp:lineTo x="17905" y="20160"/>
                      <wp:lineTo x="18189" y="19800"/>
                      <wp:lineTo x="19042" y="18000"/>
                      <wp:lineTo x="19326" y="2880"/>
                      <wp:lineTo x="18474" y="900"/>
                      <wp:lineTo x="17905" y="180"/>
                      <wp:lineTo x="3126" y="180"/>
                    </wp:wrapPolygon>
                  </wp:wrapTight>
                  <wp:docPr id="12" name="Picture 12" descr="C:\Users\vcotterell\AppData\Local\Microsoft\Windows\INetCache\Content.Word\1har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cotterell\AppData\Local\Microsoft\Windows\INetCache\Content.Word\1harol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47800" cy="2286000"/>
                          </a:xfrm>
                          <a:prstGeom prst="rect">
                            <a:avLst/>
                          </a:prstGeom>
                          <a:noFill/>
                          <a:ln>
                            <a:noFill/>
                          </a:ln>
                        </pic:spPr>
                      </pic:pic>
                    </a:graphicData>
                  </a:graphic>
                </wp:anchor>
              </w:drawing>
            </w:r>
          </w:p>
          <w:p w14:paraId="0B1E2E79" w14:textId="35D640AE"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will consist of few features as we aim to solve a specific need, which is connecting the elderly with their loved ones; this will be through the use of text, phone and video chat.</w:t>
            </w:r>
          </w:p>
          <w:p w14:paraId="1FE97FBF" w14:textId="47CE0892"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5BD6872B" w14:textId="14570BE2"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As a starting point, the home page will have a login or sign up option, there are two options when signing up depending on your age. We have designed 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specifically like this so the end-user experience will be catered to them specifically. For example, the design of the elderly interface will be clear and simplified. Whereas the alternate interface will have additional functionalities and a slightly different interface.  This is to ensure every one of all ages can use the application and those that require additional support can get it.  </w:t>
            </w:r>
          </w:p>
          <w:p w14:paraId="50A88249" w14:textId="77777777" w:rsidR="004A5BE6" w:rsidRPr="00635D4C" w:rsidRDefault="004A5BE6" w:rsidP="009231FF">
            <w:pPr>
              <w:pStyle w:val="NoSpacing"/>
              <w:rPr>
                <w:rFonts w:ascii="AvenirNext forINTUIT" w:hAnsi="AvenirNext forINTUIT"/>
                <w:color w:val="000000"/>
              </w:rPr>
            </w:pPr>
          </w:p>
          <w:p w14:paraId="674C1F48" w14:textId="77777777" w:rsid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p>
          <w:p w14:paraId="42D741CA" w14:textId="58DE6817" w:rsidR="0083126A" w:rsidRP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r w:rsidRPr="0083126A">
              <w:rPr>
                <w:rFonts w:ascii="AvenirNext forINTUIT" w:hAnsi="AvenirNext forINTUIT"/>
                <w:b/>
                <w:color w:val="476166" w:themeColor="accent1"/>
                <w:sz w:val="32"/>
                <w:szCs w:val="44"/>
              </w:rPr>
              <w:t>The elderly interface</w:t>
            </w:r>
          </w:p>
          <w:p w14:paraId="5703C224"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p>
          <w:p w14:paraId="463BBE29"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Connect with loved ones: </w:t>
            </w:r>
          </w:p>
          <w:p w14:paraId="7CFB17FD"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text function will be a simple design for ease of use and will ideally have various language options so those who may not understand the English language as well as their own native language, can still connect with their loved ones with ease. Our beloved elderly will also be able to send and receive photos through the text interface (provided their phone supports it).  </w:t>
            </w:r>
          </w:p>
          <w:p w14:paraId="253A0BCD" w14:textId="77777777" w:rsidR="004A5BE6" w:rsidRDefault="004A5BE6" w:rsidP="009231FF">
            <w:pPr>
              <w:pStyle w:val="NoSpacing"/>
              <w:rPr>
                <w:rFonts w:ascii="AvenirNext forINTUIT" w:hAnsi="AvenirNext forINTUIT"/>
                <w:color w:val="000000"/>
              </w:rPr>
            </w:pPr>
          </w:p>
          <w:p w14:paraId="6B9B19DC" w14:textId="313E99E8"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device function will essentially be used exactly as a standard device keypad is designed, however, the difference is that they do not need to search for names and numbers, they can identify their loved one through a photo. </w:t>
            </w:r>
          </w:p>
        </w:tc>
        <w:tc>
          <w:tcPr>
            <w:tcW w:w="442" w:type="dxa"/>
          </w:tcPr>
          <w:p w14:paraId="383C09FA" w14:textId="77777777" w:rsidR="004A5BE6" w:rsidRPr="00E84071" w:rsidRDefault="004A5BE6" w:rsidP="009231FF">
            <w:pPr>
              <w:rPr>
                <w:rFonts w:ascii="AvenirNext forINTUIT" w:hAnsi="AvenirNext forINTUIT"/>
              </w:rPr>
            </w:pPr>
          </w:p>
        </w:tc>
      </w:tr>
    </w:tbl>
    <w:p w14:paraId="23E42960" w14:textId="09D595B4" w:rsidR="004A5BE6" w:rsidRPr="00E84071" w:rsidRDefault="004A5BE6" w:rsidP="004A5BE6">
      <w:pPr>
        <w:rPr>
          <w:rFonts w:ascii="AvenirNext forINTUIT" w:hAnsi="AvenirNext forINTUIT"/>
          <w:color w:val="476166" w:themeColor="accent1"/>
          <w:sz w:val="28"/>
          <w:szCs w:val="28"/>
        </w:rPr>
      </w:pPr>
    </w:p>
    <w:p w14:paraId="44FFBAD1" w14:textId="2ADC3CB2" w:rsidR="004A5BE6" w:rsidRPr="00E84071" w:rsidRDefault="004A5BE6" w:rsidP="004A5BE6">
      <w:pPr>
        <w:rPr>
          <w:rFonts w:ascii="AvenirNext forINTUIT" w:hAnsi="AvenirNext forINTUIT"/>
          <w:color w:val="476166" w:themeColor="accent1"/>
          <w:sz w:val="28"/>
          <w:szCs w:val="28"/>
        </w:rPr>
      </w:pPr>
    </w:p>
    <w:p w14:paraId="21AEB8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90F1C84" w14:textId="77777777" w:rsidTr="0083126A">
        <w:trPr>
          <w:trHeight w:val="10728"/>
        </w:trPr>
        <w:tc>
          <w:tcPr>
            <w:tcW w:w="284" w:type="dxa"/>
          </w:tcPr>
          <w:p w14:paraId="46E10351" w14:textId="77777777" w:rsidR="004A5BE6" w:rsidRPr="00E84071" w:rsidRDefault="004A5BE6" w:rsidP="009231FF">
            <w:pPr>
              <w:rPr>
                <w:rFonts w:ascii="AvenirNext forINTUIT" w:hAnsi="AvenirNext forINTUIT"/>
              </w:rPr>
            </w:pPr>
          </w:p>
          <w:p w14:paraId="41490DBF" w14:textId="77777777" w:rsidR="004A5BE6" w:rsidRPr="00E84071" w:rsidRDefault="004A5BE6" w:rsidP="009231FF">
            <w:pPr>
              <w:rPr>
                <w:rFonts w:ascii="AvenirNext forINTUIT" w:hAnsi="AvenirNext forINTUIT"/>
              </w:rPr>
            </w:pPr>
          </w:p>
          <w:p w14:paraId="04F9ADC8" w14:textId="35AEE4F5"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4B4C1B7" w14:textId="77777777" w:rsidR="0083126A" w:rsidRDefault="0083126A" w:rsidP="0083126A">
            <w:pPr>
              <w:pBdr>
                <w:top w:val="nil"/>
                <w:left w:val="nil"/>
                <w:bottom w:val="nil"/>
                <w:right w:val="nil"/>
                <w:between w:val="nil"/>
              </w:pBdr>
              <w:rPr>
                <w:rFonts w:ascii="AvenirNext forINTUIT" w:hAnsi="AvenirNext forINTUIT"/>
                <w:color w:val="000000"/>
                <w:sz w:val="22"/>
                <w:szCs w:val="22"/>
              </w:rPr>
            </w:pPr>
          </w:p>
          <w:p w14:paraId="1F4C33DB" w14:textId="2F44927E"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aim is to minimize any sort of confusion and overwhelming feelings they may encounter when attempting to go through the phone's address book. To make the call, they will need to locate their loved one by their photo (and name), simply select call and choose between voice call </w:t>
            </w:r>
            <w:proofErr w:type="gramStart"/>
            <w:r w:rsidRPr="0083126A">
              <w:rPr>
                <w:rFonts w:ascii="AvenirNext forINTUIT" w:hAnsi="AvenirNext forINTUIT"/>
                <w:color w:val="000000"/>
                <w:sz w:val="22"/>
                <w:szCs w:val="22"/>
              </w:rPr>
              <w:t>or</w:t>
            </w:r>
            <w:proofErr w:type="gramEnd"/>
            <w:r w:rsidRPr="0083126A">
              <w:rPr>
                <w:rFonts w:ascii="AvenirNext forINTUIT" w:hAnsi="AvenirNext forINTUIT"/>
                <w:color w:val="000000"/>
                <w:sz w:val="22"/>
                <w:szCs w:val="22"/>
              </w:rPr>
              <w:t xml:space="preserve"> video call.</w:t>
            </w:r>
          </w:p>
          <w:p w14:paraId="4FB3F573" w14:textId="77777777" w:rsidR="004A5BE6" w:rsidRPr="0083126A" w:rsidRDefault="004A5BE6" w:rsidP="009231FF">
            <w:pPr>
              <w:pStyle w:val="NoSpacing"/>
              <w:rPr>
                <w:rFonts w:ascii="AvenirNext forINTUIT" w:hAnsi="AvenirNext forINTUIT"/>
                <w:color w:val="000000"/>
              </w:rPr>
            </w:pPr>
          </w:p>
          <w:p w14:paraId="6395391C" w14:textId="29186975"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video interface will also be very simple, there will not be additional functionalities such as filters. Only the option to change what way the camera is looking. The final feature of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is the games! It is important to keep the brain as active as possible and to exercise the muscle, so we aim to have a variety of the games that our elderly generation may find interesting enough to get involved. Initially, we will look to include games such as chess and checkers, and cards and continue to add games and brain teasers as time progresses. </w:t>
            </w:r>
          </w:p>
          <w:p w14:paraId="6EBCE3B3"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5F7845E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All aspects of the application are important and have a pivotal role. We must design the web application to be user-friendly and intuitive. We will roll out the application directly to the web for ease of access.</w:t>
            </w:r>
          </w:p>
          <w:p w14:paraId="241DD2AF" w14:textId="77777777" w:rsidR="0083126A" w:rsidRPr="0083126A" w:rsidRDefault="0083126A" w:rsidP="0083126A">
            <w:pPr>
              <w:rPr>
                <w:rFonts w:ascii="AvenirNext forINTUIT" w:hAnsi="AvenirNext forINTUIT"/>
                <w:color w:val="000000"/>
                <w:sz w:val="16"/>
                <w:szCs w:val="16"/>
              </w:rPr>
            </w:pPr>
          </w:p>
          <w:p w14:paraId="27284669"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4F2204E2" w14:textId="77777777" w:rsidR="0083126A" w:rsidRPr="0083126A" w:rsidRDefault="0083126A" w:rsidP="0083126A">
            <w:pPr>
              <w:pBdr>
                <w:top w:val="nil"/>
                <w:left w:val="nil"/>
                <w:bottom w:val="nil"/>
                <w:right w:val="nil"/>
                <w:between w:val="nil"/>
              </w:pBdr>
              <w:rPr>
                <w:rFonts w:ascii="AvenirNext forINTUIT" w:hAnsi="AvenirNext forINTUIT"/>
                <w:color w:val="000000"/>
                <w:sz w:val="16"/>
                <w:szCs w:val="16"/>
              </w:rPr>
            </w:pPr>
          </w:p>
          <w:p w14:paraId="67222AAA"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There are three main online application development tools: Amazon Web Services (AWS), Google App Engine and Microsoft Azure. We intend to create a web application that can also be accessed in a mobile format. After careful consideration at XVI, we have decided to go with Microsoft Azure in conjunction with Eclipse IDE as our development suite, storage warehouse and launching platform.</w:t>
            </w:r>
          </w:p>
          <w:p w14:paraId="62134D1D"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Microsoft Azure offers extensive testing and DevOps tools, expansive middleware, an enormous data staging ground that scales with usage, virtual machines to use as containers and simple compatibility with Eclipse for front-end support as well as an unimaginable amount of other functions.</w:t>
            </w:r>
          </w:p>
          <w:p w14:paraId="198238DD" w14:textId="77777777" w:rsidR="0083126A" w:rsidRPr="0083126A" w:rsidRDefault="0083126A" w:rsidP="0083126A">
            <w:pPr>
              <w:pBdr>
                <w:top w:val="nil"/>
                <w:left w:val="nil"/>
                <w:bottom w:val="nil"/>
                <w:right w:val="nil"/>
                <w:between w:val="nil"/>
              </w:pBdr>
              <w:ind w:left="720"/>
              <w:rPr>
                <w:rFonts w:ascii="AvenirNext forINTUIT" w:hAnsi="AvenirNext forINTUIT"/>
                <w:color w:val="000000"/>
                <w:sz w:val="22"/>
                <w:szCs w:val="22"/>
              </w:rPr>
            </w:pPr>
          </w:p>
          <w:p w14:paraId="33CC3C45" w14:textId="08954258"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can use Java to code the back end and JavaFX for the front-end in Eclipse. Both offer fantastic platforms to work off and have shared functionality between the two. After the development of our application, we can perform containerized testing against massive, pre-structured data-pools created by Microsoft, also in </w:t>
            </w:r>
            <w:r>
              <w:rPr>
                <w:rFonts w:ascii="AvenirNext forINTUIT" w:hAnsi="AvenirNext forINTUIT"/>
                <w:color w:val="000000"/>
                <w:sz w:val="22"/>
                <w:szCs w:val="22"/>
              </w:rPr>
              <w:t xml:space="preserve">Microsoft </w:t>
            </w:r>
            <w:r w:rsidRPr="0083126A">
              <w:rPr>
                <w:rFonts w:ascii="AvenirNext forINTUIT" w:hAnsi="AvenirNext forINTUIT"/>
                <w:color w:val="000000"/>
                <w:sz w:val="22"/>
                <w:szCs w:val="22"/>
              </w:rPr>
              <w:t>Azure, which</w:t>
            </w:r>
            <w:r w:rsidRPr="0083126A">
              <w:rPr>
                <w:rFonts w:ascii="AvenirNext forINTUIT" w:hAnsi="AvenirNext forINTUIT"/>
                <w:color w:val="000000"/>
                <w:sz w:val="22"/>
                <w:szCs w:val="22"/>
              </w:rPr>
              <w:t xml:space="preserve"> replicate devices in real-world situations. This ensures we can perform thorough testing without having to establish real-world scenarios, expanding the scope of our testing, and allowing us to ready ourselves for the market. These tests will then allow us to go into alpha-testing in isolated, situationally specific, environments like aged-care facilities and schools. </w:t>
            </w:r>
          </w:p>
          <w:p w14:paraId="3D30EF9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E54E32C" w14:textId="7702DCE9" w:rsid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As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grows, so will the staging ground set by Microsoft </w:t>
            </w:r>
            <w:proofErr w:type="gramStart"/>
            <w:r w:rsidRPr="0083126A">
              <w:rPr>
                <w:rFonts w:ascii="AvenirNext forINTUIT" w:hAnsi="AvenirNext forINTUIT"/>
                <w:color w:val="000000"/>
                <w:sz w:val="22"/>
                <w:szCs w:val="22"/>
              </w:rPr>
              <w:t>Azure.</w:t>
            </w:r>
            <w:proofErr w:type="gramEnd"/>
            <w:r w:rsidRPr="0083126A">
              <w:rPr>
                <w:rFonts w:ascii="AvenirNext forINTUIT" w:hAnsi="AvenirNext forINTUIT"/>
                <w:color w:val="000000"/>
                <w:sz w:val="22"/>
                <w:szCs w:val="22"/>
              </w:rPr>
              <w:t xml:space="preserve"> With extra data availability and future development capabilities always at-the-ready Social-Care Chat, like the market and our families, never has to stop growing.</w:t>
            </w:r>
          </w:p>
          <w:p w14:paraId="43E1D56C" w14:textId="77777777" w:rsidR="0083126A" w:rsidRDefault="0083126A" w:rsidP="0083126A">
            <w:pPr>
              <w:pBdr>
                <w:top w:val="nil"/>
                <w:left w:val="nil"/>
                <w:bottom w:val="nil"/>
                <w:right w:val="nil"/>
                <w:between w:val="nil"/>
              </w:pBdr>
              <w:rPr>
                <w:rFonts w:ascii="AvenirNext forINTUIT" w:hAnsi="AvenirNext forINTUIT"/>
                <w:color w:val="000000"/>
                <w:sz w:val="22"/>
                <w:szCs w:val="22"/>
              </w:rPr>
            </w:pPr>
          </w:p>
          <w:p w14:paraId="45DC0EAD" w14:textId="27D32715"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tc>
        <w:tc>
          <w:tcPr>
            <w:tcW w:w="442" w:type="dxa"/>
          </w:tcPr>
          <w:p w14:paraId="262BCAC8" w14:textId="77777777" w:rsidR="004A5BE6" w:rsidRPr="00E84071" w:rsidRDefault="004A5BE6" w:rsidP="009231FF">
            <w:pPr>
              <w:rPr>
                <w:rFonts w:ascii="AvenirNext forINTUIT" w:hAnsi="AvenirNext forINTUIT"/>
              </w:rPr>
            </w:pPr>
          </w:p>
        </w:tc>
      </w:tr>
    </w:tbl>
    <w:p w14:paraId="53C5E731" w14:textId="77777777" w:rsidR="004A5BE6" w:rsidRPr="00E84071" w:rsidRDefault="004A5BE6" w:rsidP="004A5BE6">
      <w:pPr>
        <w:rPr>
          <w:rFonts w:ascii="AvenirNext forINTUIT" w:hAnsi="AvenirNext forINTUIT"/>
          <w:color w:val="476166" w:themeColor="accent1"/>
          <w:sz w:val="28"/>
          <w:szCs w:val="28"/>
        </w:rPr>
      </w:pPr>
    </w:p>
    <w:p w14:paraId="6A432AB9" w14:textId="77777777" w:rsidR="004A5BE6" w:rsidRPr="00E84071" w:rsidRDefault="004A5BE6" w:rsidP="004A5BE6">
      <w:pPr>
        <w:rPr>
          <w:rFonts w:ascii="AvenirNext forINTUIT" w:hAnsi="AvenirNext forINTUIT"/>
          <w:color w:val="476166" w:themeColor="accent1"/>
          <w:sz w:val="28"/>
          <w:szCs w:val="28"/>
        </w:rPr>
      </w:pPr>
    </w:p>
    <w:p w14:paraId="2DCAF8F0" w14:textId="77777777" w:rsidR="004A5BE6" w:rsidRPr="00E84071" w:rsidRDefault="004A5BE6" w:rsidP="004A5BE6">
      <w:pPr>
        <w:rPr>
          <w:rFonts w:ascii="AvenirNext forINTUIT" w:hAnsi="AvenirNext forINTUIT"/>
          <w:color w:val="476166" w:themeColor="accent1"/>
          <w:sz w:val="28"/>
          <w:szCs w:val="28"/>
        </w:rPr>
      </w:pPr>
    </w:p>
    <w:p w14:paraId="7593896D" w14:textId="21742F4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098713" w14:textId="77777777" w:rsidR="004A5BE6" w:rsidRPr="00E84071" w:rsidRDefault="004A5BE6" w:rsidP="004A5BE6">
      <w:pPr>
        <w:rPr>
          <w:rFonts w:ascii="AvenirNext forINTUIT" w:hAnsi="AvenirNext forINTUIT"/>
        </w:rPr>
      </w:pPr>
    </w:p>
    <w:p w14:paraId="258FAE3C" w14:textId="77777777" w:rsidR="004A5BE6" w:rsidRPr="00E84071" w:rsidRDefault="004A5BE6" w:rsidP="004A5BE6">
      <w:pPr>
        <w:rPr>
          <w:rFonts w:ascii="AvenirNext forINTUIT" w:hAnsi="AvenirNext forINTUIT"/>
          <w:color w:val="476166" w:themeColor="accent1"/>
          <w:sz w:val="28"/>
          <w:szCs w:val="28"/>
        </w:rPr>
      </w:pPr>
    </w:p>
    <w:p w14:paraId="141BEE78"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0FB9100" w14:textId="77777777" w:rsidTr="009231FF">
        <w:trPr>
          <w:trHeight w:val="4546"/>
        </w:trPr>
        <w:tc>
          <w:tcPr>
            <w:tcW w:w="284" w:type="dxa"/>
          </w:tcPr>
          <w:p w14:paraId="0E982DB1" w14:textId="77777777" w:rsidR="004A5BE6" w:rsidRPr="00E84071" w:rsidRDefault="004A5BE6" w:rsidP="009231FF">
            <w:pPr>
              <w:rPr>
                <w:rFonts w:ascii="AvenirNext forINTUIT" w:hAnsi="AvenirNext forINTUIT"/>
              </w:rPr>
            </w:pPr>
          </w:p>
          <w:p w14:paraId="7F1D8656" w14:textId="77777777" w:rsidR="004A5BE6" w:rsidRPr="00E84071" w:rsidRDefault="004A5BE6" w:rsidP="009231FF">
            <w:pPr>
              <w:rPr>
                <w:rFonts w:ascii="AvenirNext forINTUIT" w:hAnsi="AvenirNext forINTUIT"/>
              </w:rPr>
            </w:pPr>
          </w:p>
          <w:p w14:paraId="2AB7836F" w14:textId="77777777" w:rsidR="004A5BE6" w:rsidRPr="00E84071" w:rsidRDefault="004A5BE6" w:rsidP="009231FF">
            <w:pPr>
              <w:rPr>
                <w:rFonts w:ascii="AvenirNext forINTUIT" w:hAnsi="AvenirNext forINTUIT"/>
              </w:rPr>
            </w:pPr>
          </w:p>
          <w:p w14:paraId="5D3A0C45"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077EC9C"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193A4605"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7D3C696" w14:textId="7F0FB90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Upon launching our application, we will need to commence with the marketing of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We know that our target market will be generation X, Y, and Z as they will be the ones to decide if it is right for their loved one and create interest with their elderly friend or family member.  </w:t>
            </w:r>
          </w:p>
          <w:p w14:paraId="527636F1"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1C269C36"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first stage of the XVI advertising and launch plan for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will focus on creating brand awareness through the likes of social media such as Facebook, Instagram, and YouTube. We will aim to attend various age care facilities and demonstrate our application to the elderly, their family and friends that are visiting as well as the workers. We know that our application will thrive through word of mouth marketing therefore it is imperative we show them the product, how easy it is to use and the benefits. </w:t>
            </w:r>
          </w:p>
          <w:p w14:paraId="1043833C"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090E507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second stage of our advertising plan for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application will be through using print media, radio and television advertising to create further brand awareness around our application that aims to solve the current disconnection. A variety of promotional content will be required, such as images of individuals using our application, and a short informational video that can be used for television. The advertisements will all focus on the benefits of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the ease of use, our contact information, and how to download the application.</w:t>
            </w:r>
          </w:p>
          <w:p w14:paraId="0530C90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B9C0FEB"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are looking to invest heavily in our marketing; therefore, we must ensure that we market correctly by sourcing professionals.  Throughout all of this, we will gather and analyze data from all aspects of marketing we invest to better understand what marketing approach performs effectively so we can continue to invest our time and money in the right areas. </w:t>
            </w:r>
          </w:p>
          <w:p w14:paraId="6D1B7B11"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5C6C29C" w14:textId="6AB4586D"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intend to distribute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among care facilities around Australia, and in the future distributed worldwide. </w:t>
            </w:r>
          </w:p>
          <w:p w14:paraId="6524C7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4F1655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5F9D8455" w14:textId="293BA460"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wants to create a web application designed specifically for the elderly and those with a disability. Together, we devised a plan on how we will go about creating our beta application. Initially, we explored and compared Microsoft Azure, Amazon Web Services and Google Engine. We ultimately decided to use Microsoft Azure. The entire team signed up and proceeded to learn Microsoft Azure, only realizing how extensive the platform is. It became a little overwhelming for all and with little time, the team was starting to stress. </w:t>
            </w:r>
          </w:p>
          <w:p w14:paraId="701DADA5" w14:textId="77777777" w:rsidR="0083126A" w:rsidRPr="0083126A" w:rsidRDefault="0083126A" w:rsidP="0083126A">
            <w:pPr>
              <w:rPr>
                <w:rFonts w:ascii="AvenirNext forINTUIT" w:hAnsi="AvenirNext forINTUIT"/>
                <w:color w:val="000000"/>
                <w:sz w:val="22"/>
                <w:szCs w:val="22"/>
              </w:rPr>
            </w:pPr>
          </w:p>
          <w:p w14:paraId="38EAAB63" w14:textId="77777777"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Whilst attempting to learn Microsoft Azure, we were also working through how we were going to develop the desired applications. We investigated the use of a third party such as Flutter or </w:t>
            </w:r>
            <w:proofErr w:type="spellStart"/>
            <w:r w:rsidRPr="0083126A">
              <w:rPr>
                <w:rFonts w:ascii="AvenirNext forINTUIT" w:hAnsi="AvenirNext forINTUIT"/>
                <w:color w:val="000000"/>
                <w:sz w:val="22"/>
                <w:szCs w:val="22"/>
              </w:rPr>
              <w:t>Appy</w:t>
            </w:r>
            <w:proofErr w:type="spellEnd"/>
            <w:r w:rsidRPr="0083126A">
              <w:rPr>
                <w:rFonts w:ascii="AvenirNext forINTUIT" w:hAnsi="AvenirNext forINTUIT"/>
                <w:color w:val="000000"/>
                <w:sz w:val="22"/>
                <w:szCs w:val="22"/>
              </w:rPr>
              <w:t xml:space="preserve"> Pie however, we were not satisfied with these options because we would not own our data. We also considered learning a new code language and developing the application/s from scratch.  </w:t>
            </w:r>
          </w:p>
          <w:p w14:paraId="7DFE7F7E" w14:textId="58499BF9" w:rsidR="004A5BE6" w:rsidRPr="0083126A" w:rsidRDefault="004A5BE6" w:rsidP="009231FF">
            <w:pPr>
              <w:pStyle w:val="NoSpacing"/>
              <w:rPr>
                <w:rFonts w:ascii="AvenirNext forINTUIT" w:hAnsi="AvenirNext forINTUIT"/>
                <w:color w:val="000000"/>
              </w:rPr>
            </w:pPr>
          </w:p>
        </w:tc>
        <w:tc>
          <w:tcPr>
            <w:tcW w:w="442" w:type="dxa"/>
          </w:tcPr>
          <w:p w14:paraId="276DF924" w14:textId="77777777" w:rsidR="004A5BE6" w:rsidRPr="00E84071" w:rsidRDefault="004A5BE6" w:rsidP="009231FF">
            <w:pPr>
              <w:rPr>
                <w:rFonts w:ascii="AvenirNext forINTUIT" w:hAnsi="AvenirNext forINTUIT"/>
              </w:rPr>
            </w:pPr>
          </w:p>
        </w:tc>
      </w:tr>
    </w:tbl>
    <w:p w14:paraId="0DF68C50" w14:textId="77777777" w:rsidR="004A5BE6" w:rsidRPr="00E84071" w:rsidRDefault="004A5BE6" w:rsidP="004A5BE6">
      <w:pPr>
        <w:rPr>
          <w:rFonts w:ascii="AvenirNext forINTUIT" w:hAnsi="AvenirNext forINTUIT"/>
          <w:color w:val="476166" w:themeColor="accent1"/>
          <w:sz w:val="28"/>
          <w:szCs w:val="28"/>
        </w:rPr>
      </w:pPr>
    </w:p>
    <w:p w14:paraId="46718E56" w14:textId="77777777" w:rsidR="004A5BE6" w:rsidRPr="00E84071" w:rsidRDefault="004A5BE6" w:rsidP="004A5BE6">
      <w:pPr>
        <w:rPr>
          <w:rFonts w:ascii="AvenirNext forINTUIT" w:hAnsi="AvenirNext forINTUIT"/>
          <w:color w:val="476166" w:themeColor="accent1"/>
          <w:sz w:val="28"/>
          <w:szCs w:val="28"/>
        </w:rPr>
      </w:pPr>
    </w:p>
    <w:p w14:paraId="0D6E58B4" w14:textId="77777777" w:rsidR="004A5BE6" w:rsidRPr="00E84071" w:rsidRDefault="004A5BE6" w:rsidP="004A5BE6">
      <w:pPr>
        <w:rPr>
          <w:rFonts w:ascii="AvenirNext forINTUIT" w:hAnsi="AvenirNext forINTUIT"/>
          <w:color w:val="476166" w:themeColor="accent1"/>
          <w:sz w:val="28"/>
          <w:szCs w:val="28"/>
        </w:rPr>
      </w:pPr>
    </w:p>
    <w:p w14:paraId="01458DE9" w14:textId="3248AF65"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718B92" w14:textId="77777777" w:rsidR="004A5BE6" w:rsidRPr="00E84071" w:rsidRDefault="004A5BE6" w:rsidP="004A5BE6">
      <w:pPr>
        <w:rPr>
          <w:rFonts w:ascii="AvenirNext forINTUIT" w:hAnsi="AvenirNext forINTUIT"/>
        </w:rPr>
      </w:pPr>
    </w:p>
    <w:p w14:paraId="0604201B" w14:textId="77777777" w:rsidR="004A5BE6" w:rsidRPr="00E84071" w:rsidRDefault="004A5BE6" w:rsidP="004A5BE6">
      <w:pPr>
        <w:rPr>
          <w:rFonts w:ascii="AvenirNext forINTUIT" w:hAnsi="AvenirNext forINTUIT"/>
          <w:color w:val="476166" w:themeColor="accent1"/>
          <w:sz w:val="28"/>
          <w:szCs w:val="28"/>
        </w:rPr>
      </w:pPr>
    </w:p>
    <w:p w14:paraId="67506AE5"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0224FF2" w14:textId="77777777" w:rsidTr="009231FF">
        <w:trPr>
          <w:trHeight w:val="4546"/>
        </w:trPr>
        <w:tc>
          <w:tcPr>
            <w:tcW w:w="284" w:type="dxa"/>
          </w:tcPr>
          <w:p w14:paraId="1321D126" w14:textId="77777777" w:rsidR="004A5BE6" w:rsidRPr="00E84071" w:rsidRDefault="004A5BE6" w:rsidP="009231FF">
            <w:pPr>
              <w:rPr>
                <w:rFonts w:ascii="AvenirNext forINTUIT" w:hAnsi="AvenirNext forINTUIT"/>
              </w:rPr>
            </w:pPr>
          </w:p>
          <w:p w14:paraId="13615F3F" w14:textId="77777777" w:rsidR="004A5BE6" w:rsidRPr="00E84071" w:rsidRDefault="004A5BE6" w:rsidP="009231FF">
            <w:pPr>
              <w:rPr>
                <w:rFonts w:ascii="AvenirNext forINTUIT" w:hAnsi="AvenirNext forINTUIT"/>
              </w:rPr>
            </w:pPr>
          </w:p>
          <w:p w14:paraId="198FAF75" w14:textId="77777777" w:rsidR="004A5BE6" w:rsidRPr="00E84071" w:rsidRDefault="004A5BE6" w:rsidP="009231FF">
            <w:pPr>
              <w:rPr>
                <w:rFonts w:ascii="AvenirNext forINTUIT" w:hAnsi="AvenirNext forINTUIT"/>
              </w:rPr>
            </w:pPr>
          </w:p>
          <w:p w14:paraId="384ADE7E"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284C6D0" w14:textId="0C199DB7"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As a team, we decided to do it manually as we would learn more from the experience and develop our newfound skills. More investigation of a range of software and code languages was done to decide on what we would use for this component. As half the team was comfortable with Eclipse, we decided to continue using this software and coached the others how to download it if they were interested in potentially learning. The language we chose was Java as half the team is currently learning something similar in </w:t>
            </w:r>
            <w:proofErr w:type="spellStart"/>
            <w:r w:rsidRPr="0083126A">
              <w:rPr>
                <w:rFonts w:ascii="AvenirNext forINTUIT" w:hAnsi="AvenirNext forINTUIT"/>
                <w:color w:val="000000"/>
                <w:sz w:val="22"/>
                <w:szCs w:val="22"/>
              </w:rPr>
              <w:t>RMIT’s</w:t>
            </w:r>
            <w:proofErr w:type="spellEnd"/>
            <w:r w:rsidRPr="0083126A">
              <w:rPr>
                <w:rFonts w:ascii="AvenirNext forINTUIT" w:hAnsi="AvenirNext forINTUIT"/>
                <w:color w:val="000000"/>
                <w:sz w:val="22"/>
                <w:szCs w:val="22"/>
              </w:rPr>
              <w:t xml:space="preserve"> Introduction to Programming, so we thought we may be able to easily transfer what we have been taught and learn along the way. We opted to use JavaFX as this allowed us to put together an application GUI and Java would code such an application, without us being able to source code online. We thought this would be the easiest and most effective way of developing our applications. We also chose to use </w:t>
            </w:r>
            <w:proofErr w:type="spellStart"/>
            <w:r w:rsidRPr="0083126A">
              <w:rPr>
                <w:rFonts w:ascii="AvenirNext forINTUIT" w:hAnsi="AvenirNext forINTUIT"/>
                <w:color w:val="000000"/>
                <w:sz w:val="22"/>
                <w:szCs w:val="22"/>
              </w:rPr>
              <w:t>JavaSE</w:t>
            </w:r>
            <w:proofErr w:type="spellEnd"/>
            <w:r w:rsidRPr="0083126A">
              <w:rPr>
                <w:rFonts w:ascii="AvenirNext forINTUIT" w:hAnsi="AvenirNext forINTUIT"/>
                <w:color w:val="000000"/>
                <w:sz w:val="22"/>
                <w:szCs w:val="22"/>
              </w:rPr>
              <w:t xml:space="preserve"> 8, Java </w:t>
            </w:r>
            <w:proofErr w:type="spellStart"/>
            <w:r w:rsidRPr="0083126A">
              <w:rPr>
                <w:rFonts w:ascii="AvenirNext forINTUIT" w:hAnsi="AvenirNext forINTUIT"/>
                <w:color w:val="000000"/>
                <w:sz w:val="22"/>
                <w:szCs w:val="22"/>
              </w:rPr>
              <w:t>JDK</w:t>
            </w:r>
            <w:proofErr w:type="spellEnd"/>
            <w:r w:rsidRPr="0083126A">
              <w:rPr>
                <w:rFonts w:ascii="AvenirNext forINTUIT" w:hAnsi="AvenirNext forINTUIT"/>
                <w:color w:val="000000"/>
                <w:sz w:val="22"/>
                <w:szCs w:val="22"/>
              </w:rPr>
              <w:t xml:space="preserve">, </w:t>
            </w:r>
            <w:proofErr w:type="gramStart"/>
            <w:r w:rsidRPr="0083126A">
              <w:rPr>
                <w:rFonts w:ascii="AvenirNext forINTUIT" w:hAnsi="AvenirNext forINTUIT"/>
                <w:color w:val="000000"/>
                <w:sz w:val="22"/>
                <w:szCs w:val="22"/>
              </w:rPr>
              <w:t>e(</w:t>
            </w:r>
            <w:proofErr w:type="spellStart"/>
            <w:proofErr w:type="gramEnd"/>
            <w:r w:rsidRPr="0083126A">
              <w:rPr>
                <w:rFonts w:ascii="AvenirNext forINTUIT" w:hAnsi="AvenirNext forINTUIT"/>
                <w:color w:val="000000"/>
                <w:sz w:val="22"/>
                <w:szCs w:val="22"/>
              </w:rPr>
              <w:t>fx</w:t>
            </w:r>
            <w:proofErr w:type="spellEnd"/>
            <w:r w:rsidRPr="0083126A">
              <w:rPr>
                <w:rFonts w:ascii="AvenirNext forINTUIT" w:hAnsi="AvenirNext forINTUIT"/>
                <w:color w:val="000000"/>
                <w:sz w:val="22"/>
                <w:szCs w:val="22"/>
              </w:rPr>
              <w:t>)</w:t>
            </w:r>
            <w:proofErr w:type="spellStart"/>
            <w:r w:rsidRPr="0083126A">
              <w:rPr>
                <w:rFonts w:ascii="AvenirNext forINTUIT" w:hAnsi="AvenirNext forINTUIT"/>
                <w:color w:val="000000"/>
                <w:sz w:val="22"/>
                <w:szCs w:val="22"/>
              </w:rPr>
              <w:t>clipse</w:t>
            </w:r>
            <w:proofErr w:type="spellEnd"/>
            <w:r w:rsidRPr="0083126A">
              <w:rPr>
                <w:rFonts w:ascii="AvenirNext forINTUIT" w:hAnsi="AvenirNext forINTUIT"/>
                <w:color w:val="000000"/>
                <w:sz w:val="22"/>
                <w:szCs w:val="22"/>
              </w:rPr>
              <w:t xml:space="preserve"> and Gluon Scene Viewer as plug-ins, languages and development kits. </w:t>
            </w:r>
          </w:p>
          <w:p w14:paraId="4DC4365E" w14:textId="77777777" w:rsidR="0083126A" w:rsidRPr="0083126A" w:rsidRDefault="0083126A" w:rsidP="0083126A">
            <w:pPr>
              <w:rPr>
                <w:rFonts w:ascii="AvenirNext forINTUIT" w:hAnsi="AvenirNext forINTUIT"/>
                <w:color w:val="000000"/>
                <w:sz w:val="22"/>
                <w:szCs w:val="22"/>
              </w:rPr>
            </w:pPr>
          </w:p>
          <w:p w14:paraId="6ACC163E" w14:textId="014EAA5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team decided it would be useful to start learning Java and JavaFX through the use of YouTube, we found a channel that had 68 videos at approx. 13 minutes on average. The team felt quite overwhelmed however began watching Java tutorials. </w:t>
            </w:r>
          </w:p>
          <w:p w14:paraId="41EA8448" w14:textId="77777777" w:rsidR="0083126A" w:rsidRPr="0083126A" w:rsidRDefault="0083126A" w:rsidP="0083126A">
            <w:pPr>
              <w:rPr>
                <w:rFonts w:ascii="AvenirNext forINTUIT" w:hAnsi="AvenirNext forINTUIT"/>
                <w:color w:val="000000"/>
                <w:sz w:val="22"/>
                <w:szCs w:val="22"/>
              </w:rPr>
            </w:pPr>
          </w:p>
          <w:p w14:paraId="327E2BF4" w14:textId="40542AFF"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It was at this point that a team member put their hand up to say they could not take this huge project on over the coming weeks due to work commitments. It was then another member from the team reached out to the group's tutor to discuss actual requirements of assignment 3 as we felt maybe we were being too ambitious; after this conversation took place, we realized we were. The team rejoined and reevaluated what needed to be done and instantly felt like they were back on track with a clear understanding of what needs to be done.</w:t>
            </w:r>
          </w:p>
          <w:p w14:paraId="78026189" w14:textId="77777777" w:rsidR="0083126A" w:rsidRPr="0083126A" w:rsidRDefault="0083126A" w:rsidP="0083126A">
            <w:pPr>
              <w:rPr>
                <w:rFonts w:ascii="AvenirNext forINTUIT" w:hAnsi="AvenirNext forINTUIT"/>
                <w:color w:val="000000"/>
                <w:sz w:val="22"/>
                <w:szCs w:val="22"/>
              </w:rPr>
            </w:pPr>
          </w:p>
          <w:p w14:paraId="2D690AFB" w14:textId="36C018A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next steps the team took was creating a storyboard for the mobile application we intend to make. We took on different research topics that allowed us to deeply understand what we needed to do, the skills and time required to achieve our project. </w:t>
            </w:r>
          </w:p>
          <w:p w14:paraId="027F8D14" w14:textId="77777777" w:rsidR="0083126A" w:rsidRPr="0083126A" w:rsidRDefault="0083126A" w:rsidP="0083126A">
            <w:pPr>
              <w:rPr>
                <w:rFonts w:ascii="AvenirNext forINTUIT" w:hAnsi="AvenirNext forINTUIT"/>
                <w:color w:val="000000"/>
                <w:sz w:val="22"/>
                <w:szCs w:val="22"/>
              </w:rPr>
            </w:pPr>
          </w:p>
          <w:p w14:paraId="31D702C5" w14:textId="77777777" w:rsidR="0083126A" w:rsidRP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one:</w:t>
            </w:r>
            <w:r w:rsidRPr="0083126A">
              <w:rPr>
                <w:rFonts w:ascii="AvenirNext forINTUIT" w:hAnsi="AvenirNext forINTUIT"/>
                <w:color w:val="000000"/>
                <w:sz w:val="22"/>
                <w:szCs w:val="22"/>
              </w:rPr>
              <w:t xml:space="preserve"> Launching a web application specifically for the elderly.</w:t>
            </w:r>
          </w:p>
          <w:p w14:paraId="20921343" w14:textId="77777777" w:rsidR="0083126A" w:rsidRP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two:</w:t>
            </w:r>
            <w:r w:rsidRPr="0083126A">
              <w:rPr>
                <w:rFonts w:ascii="AvenirNext forINTUIT" w:hAnsi="AvenirNext forINTUIT"/>
                <w:color w:val="000000"/>
                <w:sz w:val="22"/>
                <w:szCs w:val="22"/>
              </w:rPr>
              <w:t xml:space="preserve"> Develop our application to include an interface designed /catered to those with a disability.</w:t>
            </w:r>
          </w:p>
          <w:p w14:paraId="1EF9C70F" w14:textId="77777777" w:rsidR="0083126A" w:rsidRPr="0083126A" w:rsidRDefault="0083126A" w:rsidP="0083126A">
            <w:pPr>
              <w:numPr>
                <w:ilvl w:val="0"/>
                <w:numId w:val="26"/>
              </w:numPr>
              <w:pBdr>
                <w:top w:val="nil"/>
                <w:left w:val="nil"/>
                <w:bottom w:val="nil"/>
                <w:right w:val="nil"/>
                <w:between w:val="nil"/>
              </w:pBdr>
              <w:spacing w:after="160"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three:</w:t>
            </w:r>
            <w:r w:rsidRPr="0083126A">
              <w:rPr>
                <w:rFonts w:ascii="AvenirNext forINTUIT" w:hAnsi="AvenirNext forINTUIT"/>
                <w:color w:val="000000"/>
                <w:sz w:val="22"/>
                <w:szCs w:val="22"/>
              </w:rPr>
              <w:t xml:space="preserve"> Develop our mobile application for both elderly and those with a disability on both platforms.</w:t>
            </w:r>
          </w:p>
          <w:p w14:paraId="6F9C6BFF" w14:textId="77777777" w:rsidR="004A5BE6" w:rsidRPr="0083126A" w:rsidRDefault="004A5BE6" w:rsidP="009231FF">
            <w:pPr>
              <w:pStyle w:val="NoSpacing"/>
              <w:rPr>
                <w:rFonts w:ascii="AvenirNext forINTUIT" w:hAnsi="AvenirNext forINTUIT"/>
                <w:color w:val="000000"/>
              </w:rPr>
            </w:pPr>
          </w:p>
          <w:p w14:paraId="5EE80102"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057B8ECF" w14:textId="77777777" w:rsidR="004A5BE6" w:rsidRPr="00E84071" w:rsidRDefault="004A5BE6" w:rsidP="009231FF">
            <w:pPr>
              <w:rPr>
                <w:rFonts w:ascii="AvenirNext forINTUIT" w:hAnsi="AvenirNext forINTUIT"/>
              </w:rPr>
            </w:pPr>
          </w:p>
        </w:tc>
      </w:tr>
    </w:tbl>
    <w:p w14:paraId="6F61F252" w14:textId="77777777" w:rsidR="004A5BE6" w:rsidRPr="00E84071" w:rsidRDefault="004A5BE6" w:rsidP="004A5BE6">
      <w:pPr>
        <w:rPr>
          <w:rFonts w:ascii="AvenirNext forINTUIT" w:hAnsi="AvenirNext forINTUIT"/>
          <w:color w:val="476166" w:themeColor="accent1"/>
          <w:sz w:val="28"/>
          <w:szCs w:val="28"/>
        </w:rPr>
      </w:pPr>
    </w:p>
    <w:p w14:paraId="1B9A13ED" w14:textId="77777777" w:rsidR="004A5BE6" w:rsidRPr="00E84071" w:rsidRDefault="004A5BE6" w:rsidP="004A5BE6">
      <w:pPr>
        <w:rPr>
          <w:rFonts w:ascii="AvenirNext forINTUIT" w:hAnsi="AvenirNext forINTUIT"/>
          <w:color w:val="476166" w:themeColor="accent1"/>
          <w:sz w:val="28"/>
          <w:szCs w:val="28"/>
        </w:rPr>
      </w:pPr>
    </w:p>
    <w:p w14:paraId="00FB2060" w14:textId="77777777" w:rsidR="004A5BE6" w:rsidRPr="00E84071" w:rsidRDefault="004A5BE6" w:rsidP="004A5BE6">
      <w:pPr>
        <w:rPr>
          <w:rFonts w:ascii="AvenirNext forINTUIT" w:hAnsi="AvenirNext forINTUIT"/>
          <w:color w:val="476166" w:themeColor="accent1"/>
          <w:sz w:val="28"/>
          <w:szCs w:val="28"/>
        </w:rPr>
      </w:pPr>
    </w:p>
    <w:p w14:paraId="297D735C" w14:textId="1932AD2D"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EB56CB4" w14:textId="77777777" w:rsidR="004A5BE6" w:rsidRPr="00E84071" w:rsidRDefault="004A5BE6" w:rsidP="004A5BE6">
      <w:pPr>
        <w:rPr>
          <w:rFonts w:ascii="AvenirNext forINTUIT" w:hAnsi="AvenirNext forINTUIT"/>
        </w:rPr>
      </w:pPr>
    </w:p>
    <w:p w14:paraId="6117E186" w14:textId="77777777" w:rsidR="004A5BE6" w:rsidRPr="00E84071" w:rsidRDefault="004A5BE6" w:rsidP="004A5BE6">
      <w:pPr>
        <w:rPr>
          <w:rFonts w:ascii="AvenirNext forINTUIT" w:hAnsi="AvenirNext forINTUIT"/>
          <w:color w:val="476166" w:themeColor="accent1"/>
          <w:sz w:val="28"/>
          <w:szCs w:val="28"/>
        </w:rPr>
      </w:pPr>
    </w:p>
    <w:p w14:paraId="6C33AAFE"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1CA1C391" w14:textId="77777777" w:rsidTr="009231FF">
        <w:trPr>
          <w:trHeight w:val="4546"/>
        </w:trPr>
        <w:tc>
          <w:tcPr>
            <w:tcW w:w="284" w:type="dxa"/>
          </w:tcPr>
          <w:p w14:paraId="1533BFE5" w14:textId="77777777" w:rsidR="004A5BE6" w:rsidRPr="00E84071" w:rsidRDefault="004A5BE6" w:rsidP="009231FF">
            <w:pPr>
              <w:rPr>
                <w:rFonts w:ascii="AvenirNext forINTUIT" w:hAnsi="AvenirNext forINTUIT"/>
              </w:rPr>
            </w:pPr>
          </w:p>
          <w:p w14:paraId="7D558423" w14:textId="77777777" w:rsidR="004A5BE6" w:rsidRPr="00E84071" w:rsidRDefault="004A5BE6" w:rsidP="009231FF">
            <w:pPr>
              <w:rPr>
                <w:rFonts w:ascii="AvenirNext forINTUIT" w:hAnsi="AvenirNext forINTUIT"/>
              </w:rPr>
            </w:pPr>
          </w:p>
          <w:p w14:paraId="54BB2BA6" w14:textId="77777777" w:rsidR="004A5BE6" w:rsidRPr="00E84071" w:rsidRDefault="004A5BE6" w:rsidP="009231FF">
            <w:pPr>
              <w:rPr>
                <w:rFonts w:ascii="AvenirNext forINTUIT" w:hAnsi="AvenirNext forINTUIT"/>
              </w:rPr>
            </w:pPr>
          </w:p>
          <w:p w14:paraId="2B865FBD"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D13A6BB" w14:textId="17DE262A" w:rsidR="004A5BE6" w:rsidRPr="00E84071" w:rsidRDefault="0083126A" w:rsidP="009231FF">
            <w:pPr>
              <w:pStyle w:val="Heading5"/>
              <w:rPr>
                <w:rFonts w:ascii="AvenirNext forINTUIT" w:hAnsi="AvenirNext forINTUIT"/>
                <w:sz w:val="44"/>
                <w:szCs w:val="44"/>
              </w:rPr>
            </w:pP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 </w:t>
            </w:r>
          </w:p>
          <w:p w14:paraId="55F0424D" w14:textId="77777777" w:rsidR="004A5BE6" w:rsidRPr="0083126A" w:rsidRDefault="004A5BE6" w:rsidP="009231FF">
            <w:pPr>
              <w:rPr>
                <w:rFonts w:ascii="AvenirNext forINTUIT" w:hAnsi="AvenirNext forINTUIT"/>
                <w:b/>
                <w:color w:val="476166" w:themeColor="accent1"/>
                <w:sz w:val="22"/>
                <w:szCs w:val="22"/>
              </w:rPr>
            </w:pPr>
          </w:p>
          <w:p w14:paraId="78208B97" w14:textId="01AEC997" w:rsidR="0083126A" w:rsidRPr="0083126A" w:rsidRDefault="0083126A" w:rsidP="0083126A">
            <w:pPr>
              <w:rPr>
                <w:rFonts w:ascii="AvenirNext forINTUIT" w:hAnsi="AvenirNext forINTUIT"/>
                <w:sz w:val="22"/>
                <w:szCs w:val="22"/>
              </w:rPr>
            </w:pPr>
            <w:r w:rsidRPr="0083126A">
              <w:rPr>
                <w:rFonts w:ascii="AvenirNext forINTUIT" w:hAnsi="AvenirNext forINTUIT"/>
                <w:sz w:val="22"/>
                <w:szCs w:val="22"/>
              </w:rPr>
              <w:t xml:space="preserve">The </w:t>
            </w:r>
            <w:proofErr w:type="spellStart"/>
            <w:r w:rsidRPr="0083126A">
              <w:rPr>
                <w:rFonts w:ascii="AvenirNext forINTUIT" w:hAnsi="AvenirNext forINTUIT"/>
                <w:sz w:val="22"/>
                <w:szCs w:val="22"/>
              </w:rPr>
              <w:t>SocialCare</w:t>
            </w:r>
            <w:proofErr w:type="spellEnd"/>
            <w:r w:rsidRPr="0083126A">
              <w:rPr>
                <w:rFonts w:ascii="AvenirNext forINTUIT" w:hAnsi="AvenirNext forINTUIT"/>
                <w:sz w:val="22"/>
                <w:szCs w:val="22"/>
              </w:rPr>
              <w:t xml:space="preserve"> Chat is quite a big project so rather than focusing on the development of the applications, we proceeded to focus on what our desired result will be exactly, how we will achieve it, what we will need for it to be successful and when do we want it ready by. </w:t>
            </w:r>
          </w:p>
          <w:p w14:paraId="342E8DC2" w14:textId="77777777" w:rsidR="00113AD7" w:rsidRDefault="00113AD7" w:rsidP="0083126A">
            <w:pPr>
              <w:rPr>
                <w:rFonts w:ascii="AvenirNext forINTUIT" w:hAnsi="AvenirNext forINTUIT"/>
                <w:sz w:val="22"/>
                <w:szCs w:val="22"/>
              </w:rPr>
            </w:pPr>
          </w:p>
          <w:p w14:paraId="139807EF" w14:textId="183EC03F" w:rsidR="0083126A" w:rsidRPr="0083126A" w:rsidRDefault="0083126A" w:rsidP="0083126A">
            <w:pPr>
              <w:rPr>
                <w:rFonts w:ascii="AvenirNext forINTUIT" w:hAnsi="AvenirNext forINTUIT"/>
                <w:sz w:val="22"/>
                <w:szCs w:val="22"/>
              </w:rPr>
            </w:pPr>
            <w:r w:rsidRPr="0083126A">
              <w:rPr>
                <w:rFonts w:ascii="AvenirNext forINTUIT" w:hAnsi="AvenirNext forINTUIT"/>
                <w:sz w:val="22"/>
                <w:szCs w:val="22"/>
              </w:rPr>
              <w:t>We began by creating a storyboard of how we want our web application to look, covering design and functionality features including the following:</w:t>
            </w:r>
          </w:p>
          <w:p w14:paraId="47BB40E7" w14:textId="77777777" w:rsidR="0083126A" w:rsidRPr="0083126A" w:rsidRDefault="0083126A" w:rsidP="0083126A">
            <w:pPr>
              <w:rPr>
                <w:rFonts w:ascii="AvenirNext forINTUIT" w:hAnsi="AvenirNext forINTUIT"/>
                <w:sz w:val="22"/>
                <w:szCs w:val="22"/>
              </w:rPr>
            </w:pPr>
          </w:p>
          <w:p w14:paraId="4A751AD7" w14:textId="6086688C" w:rsidR="0083126A" w:rsidRPr="0083126A" w:rsidRDefault="0083126A" w:rsidP="0083126A">
            <w:pPr>
              <w:rPr>
                <w:rFonts w:ascii="AvenirNext forINTUIT" w:hAnsi="AvenirNext forINTUIT"/>
                <w:sz w:val="22"/>
                <w:szCs w:val="22"/>
              </w:rPr>
            </w:pPr>
            <w:r w:rsidRPr="0083126A">
              <w:rPr>
                <w:rFonts w:ascii="AvenirNext forINTUIT" w:hAnsi="AvenirNext forINTUIT"/>
                <w:sz w:val="22"/>
                <w:szCs w:val="22"/>
              </w:rPr>
              <w:t xml:space="preserve">XVI aims to have an application that is user friendly... </w:t>
            </w:r>
          </w:p>
          <w:p w14:paraId="7D2C732A" w14:textId="7687D7F9" w:rsidR="004A5BE6" w:rsidRPr="0083126A" w:rsidRDefault="004A5BE6" w:rsidP="009231FF">
            <w:pPr>
              <w:pStyle w:val="NoSpacing"/>
              <w:rPr>
                <w:rFonts w:ascii="AvenirNext forINTUIT" w:hAnsi="AvenirNext forINTUIT"/>
              </w:rPr>
            </w:pPr>
          </w:p>
          <w:p w14:paraId="127872BB" w14:textId="1B8CADEE" w:rsidR="0083126A" w:rsidRDefault="0083126A" w:rsidP="0083126A">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We will do this by using big buttons and clear, simple text</w:t>
            </w:r>
          </w:p>
          <w:p w14:paraId="7EF9319D" w14:textId="77777777" w:rsidR="00113AD7" w:rsidRPr="00113AD7" w:rsidRDefault="00113AD7" w:rsidP="00113AD7">
            <w:pPr>
              <w:pBdr>
                <w:top w:val="nil"/>
                <w:left w:val="nil"/>
                <w:bottom w:val="nil"/>
                <w:right w:val="nil"/>
                <w:between w:val="nil"/>
              </w:pBdr>
              <w:spacing w:line="259" w:lineRule="auto"/>
              <w:ind w:left="709"/>
              <w:rPr>
                <w:rFonts w:ascii="AvenirNext forINTUIT" w:hAnsi="AvenirNext forINTUIT"/>
                <w:color w:val="000000"/>
                <w:sz w:val="10"/>
                <w:szCs w:val="22"/>
              </w:rPr>
            </w:pPr>
          </w:p>
          <w:p w14:paraId="31D63B63" w14:textId="142E364B" w:rsidR="0083126A" w:rsidRPr="0083126A" w:rsidRDefault="0083126A" w:rsidP="0083126A">
            <w:pPr>
              <w:numPr>
                <w:ilvl w:val="2"/>
                <w:numId w:val="27"/>
              </w:numPr>
              <w:pBdr>
                <w:top w:val="nil"/>
                <w:left w:val="nil"/>
                <w:bottom w:val="nil"/>
                <w:right w:val="nil"/>
                <w:between w:val="nil"/>
              </w:pBdr>
              <w:spacing w:after="160"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We also want the elderly to know we have designed the application for them specifically so we will use images and </w:t>
            </w:r>
            <w:proofErr w:type="spellStart"/>
            <w:r w:rsidRPr="0083126A">
              <w:rPr>
                <w:rFonts w:ascii="AvenirNext forINTUIT" w:hAnsi="AvenirNext forINTUIT"/>
                <w:color w:val="000000"/>
                <w:sz w:val="22"/>
                <w:szCs w:val="22"/>
              </w:rPr>
              <w:t>colours</w:t>
            </w:r>
            <w:proofErr w:type="spellEnd"/>
            <w:r w:rsidRPr="0083126A">
              <w:rPr>
                <w:rFonts w:ascii="AvenirNext forINTUIT" w:hAnsi="AvenirNext forINTUIT"/>
                <w:color w:val="000000"/>
                <w:sz w:val="22"/>
                <w:szCs w:val="22"/>
              </w:rPr>
              <w:t xml:space="preserve"> that will hopefully resonate with them. </w:t>
            </w:r>
          </w:p>
          <w:p w14:paraId="2D4B0161" w14:textId="174BE71F" w:rsidR="004A5BE6" w:rsidRPr="0083126A" w:rsidRDefault="004A5BE6" w:rsidP="009231FF">
            <w:pPr>
              <w:pStyle w:val="NoSpacing"/>
              <w:rPr>
                <w:rFonts w:ascii="AvenirNext forINTUIT" w:hAnsi="AvenirNext forINTUIT"/>
              </w:rPr>
            </w:pPr>
          </w:p>
          <w:p w14:paraId="1B3E0490" w14:textId="1E9907AA" w:rsidR="0083126A" w:rsidRDefault="0083126A" w:rsidP="0083126A">
            <w:pPr>
              <w:rPr>
                <w:rFonts w:ascii="AvenirNext forINTUIT" w:hAnsi="AvenirNext forINTUIT"/>
                <w:b/>
                <w:color w:val="476166" w:themeColor="accent1"/>
                <w:sz w:val="28"/>
                <w:szCs w:val="28"/>
              </w:rPr>
            </w:pPr>
            <w:r w:rsidRPr="00113AD7">
              <w:rPr>
                <w:rFonts w:ascii="AvenirNext forINTUIT" w:hAnsi="AvenirNext forINTUIT"/>
                <w:b/>
                <w:color w:val="476166" w:themeColor="accent1"/>
                <w:sz w:val="28"/>
                <w:szCs w:val="28"/>
              </w:rPr>
              <w:t>Functionality:</w:t>
            </w:r>
          </w:p>
          <w:p w14:paraId="55329082" w14:textId="0711FFDE" w:rsidR="00113AD7" w:rsidRPr="00113AD7" w:rsidRDefault="00113AD7" w:rsidP="0083126A">
            <w:pPr>
              <w:rPr>
                <w:rFonts w:ascii="AvenirNext forINTUIT" w:hAnsi="AvenirNext forINTUIT"/>
                <w:b/>
                <w:color w:val="476166" w:themeColor="accent1"/>
                <w:sz w:val="16"/>
                <w:szCs w:val="16"/>
              </w:rPr>
            </w:pPr>
          </w:p>
          <w:p w14:paraId="3541D0EB" w14:textId="04A49D39" w:rsidR="0083126A" w:rsidRPr="0083126A" w:rsidRDefault="0083126A" w:rsidP="0083126A">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When signing up to </w:t>
            </w:r>
            <w:proofErr w:type="spellStart"/>
            <w:r w:rsidRPr="0083126A">
              <w:rPr>
                <w:rFonts w:ascii="AvenirNext forINTUIT" w:hAnsi="AvenirNext forINTUIT"/>
                <w:color w:val="000000"/>
                <w:sz w:val="22"/>
                <w:szCs w:val="22"/>
              </w:rPr>
              <w:t>SocialCare</w:t>
            </w:r>
            <w:proofErr w:type="spellEnd"/>
            <w:r w:rsidR="00CB24C6">
              <w:rPr>
                <w:rFonts w:ascii="AvenirNext forINTUIT" w:hAnsi="AvenirNext forINTUIT"/>
                <w:color w:val="000000"/>
                <w:sz w:val="22"/>
                <w:szCs w:val="22"/>
              </w:rPr>
              <w:t xml:space="preserve"> Chat</w:t>
            </w:r>
            <w:r w:rsidRPr="0083126A">
              <w:rPr>
                <w:rFonts w:ascii="AvenirNext forINTUIT" w:hAnsi="AvenirNext forINTUIT"/>
                <w:color w:val="000000"/>
                <w:sz w:val="22"/>
                <w:szCs w:val="22"/>
              </w:rPr>
              <w:t>, there will be an option for those 65 and above</w:t>
            </w:r>
          </w:p>
          <w:p w14:paraId="38F8A196" w14:textId="4F32320D"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Here they will register their main contact </w:t>
            </w:r>
          </w:p>
          <w:p w14:paraId="355BC5A5" w14:textId="5B5910BE" w:rsidR="0083126A" w:rsidRDefault="00113AD7"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noProof/>
                <w:color w:val="000000"/>
                <w:sz w:val="22"/>
                <w:szCs w:val="22"/>
              </w:rPr>
              <w:drawing>
                <wp:anchor distT="0" distB="0" distL="114300" distR="114300" simplePos="0" relativeHeight="251684864" behindDoc="1" locked="0" layoutInCell="1" allowOverlap="1" wp14:anchorId="5363E310" wp14:editId="197E3FB4">
                  <wp:simplePos x="0" y="0"/>
                  <wp:positionH relativeFrom="column">
                    <wp:posOffset>4540250</wp:posOffset>
                  </wp:positionH>
                  <wp:positionV relativeFrom="paragraph">
                    <wp:posOffset>181610</wp:posOffset>
                  </wp:positionV>
                  <wp:extent cx="1850390" cy="2922270"/>
                  <wp:effectExtent l="0" t="0" r="0" b="0"/>
                  <wp:wrapTight wrapText="bothSides">
                    <wp:wrapPolygon edited="0">
                      <wp:start x="3336" y="282"/>
                      <wp:lineTo x="2668" y="1126"/>
                      <wp:lineTo x="2224" y="1971"/>
                      <wp:lineTo x="2224" y="18868"/>
                      <wp:lineTo x="3336" y="19854"/>
                      <wp:lineTo x="3780" y="20136"/>
                      <wp:lineTo x="17345" y="20136"/>
                      <wp:lineTo x="17790" y="19854"/>
                      <wp:lineTo x="18902" y="18868"/>
                      <wp:lineTo x="18679" y="1267"/>
                      <wp:lineTo x="17790" y="282"/>
                      <wp:lineTo x="3336" y="282"/>
                    </wp:wrapPolygon>
                  </wp:wrapTight>
                  <wp:docPr id="14" name="Picture 14" descr="C:\Users\vcotterell\AppData\Local\Microsoft\Windows\INetCache\Content.Word\1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1menu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50390" cy="2922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26A" w:rsidRPr="0083126A">
              <w:rPr>
                <w:rFonts w:ascii="AvenirNext forINTUIT" w:hAnsi="AvenirNext forINTUIT"/>
                <w:color w:val="000000"/>
                <w:sz w:val="22"/>
                <w:szCs w:val="22"/>
              </w:rPr>
              <w:t>This connects their loved one directly and allows them to assist and control settings</w:t>
            </w:r>
          </w:p>
          <w:p w14:paraId="5AE58847" w14:textId="77777777" w:rsidR="00113AD7" w:rsidRPr="00113AD7" w:rsidRDefault="00113AD7" w:rsidP="00113AD7">
            <w:pPr>
              <w:pBdr>
                <w:top w:val="nil"/>
                <w:left w:val="nil"/>
                <w:bottom w:val="nil"/>
                <w:right w:val="nil"/>
                <w:between w:val="nil"/>
              </w:pBdr>
              <w:spacing w:line="259" w:lineRule="auto"/>
              <w:ind w:left="1560"/>
              <w:rPr>
                <w:rFonts w:ascii="AvenirNext forINTUIT" w:hAnsi="AvenirNext forINTUIT"/>
                <w:color w:val="000000"/>
                <w:sz w:val="10"/>
                <w:szCs w:val="16"/>
              </w:rPr>
            </w:pPr>
          </w:p>
          <w:p w14:paraId="483989E6" w14:textId="2D111573" w:rsidR="00113AD7" w:rsidRPr="00113AD7" w:rsidRDefault="0083126A" w:rsidP="0083126A">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Once signed up, the interface is simple and </w:t>
            </w:r>
            <w:r w:rsidRPr="0083126A">
              <w:rPr>
                <w:rFonts w:ascii="AvenirNext forINTUIT" w:hAnsi="AvenirNext forINTUIT"/>
                <w:sz w:val="22"/>
                <w:szCs w:val="22"/>
              </w:rPr>
              <w:t>straightforward</w:t>
            </w:r>
          </w:p>
          <w:p w14:paraId="1CBA0FBA" w14:textId="5D029C78" w:rsidR="0083126A" w:rsidRPr="00113AD7" w:rsidRDefault="0083126A" w:rsidP="00113AD7">
            <w:pPr>
              <w:pBdr>
                <w:top w:val="nil"/>
                <w:left w:val="nil"/>
                <w:bottom w:val="nil"/>
                <w:right w:val="nil"/>
                <w:between w:val="nil"/>
              </w:pBdr>
              <w:spacing w:line="259" w:lineRule="auto"/>
              <w:ind w:left="1069"/>
              <w:rPr>
                <w:rFonts w:ascii="AvenirNext forINTUIT" w:hAnsi="AvenirNext forINTUIT"/>
                <w:color w:val="000000"/>
                <w:sz w:val="10"/>
                <w:szCs w:val="22"/>
              </w:rPr>
            </w:pPr>
            <w:r w:rsidRPr="0083126A">
              <w:rPr>
                <w:rFonts w:ascii="AvenirNext forINTUIT" w:hAnsi="AvenirNext forINTUIT"/>
                <w:color w:val="000000"/>
                <w:sz w:val="22"/>
                <w:szCs w:val="22"/>
              </w:rPr>
              <w:t xml:space="preserve"> </w:t>
            </w:r>
          </w:p>
          <w:p w14:paraId="28FA22AC" w14:textId="14C16C01" w:rsidR="0083126A" w:rsidRPr="0083126A" w:rsidRDefault="0083126A" w:rsidP="0083126A">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The next screen will have four options for the user to choose from including:</w:t>
            </w:r>
          </w:p>
          <w:p w14:paraId="1F10DAA2" w14:textId="31ADB17A"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Chat</w:t>
            </w:r>
          </w:p>
          <w:p w14:paraId="64A02A87" w14:textId="6B1CB151"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Games</w:t>
            </w:r>
          </w:p>
          <w:p w14:paraId="6F8C674A" w14:textId="789C5C68"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People </w:t>
            </w:r>
          </w:p>
          <w:p w14:paraId="78637173" w14:textId="6BDFE1DB"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HELP</w:t>
            </w:r>
          </w:p>
          <w:p w14:paraId="1A043474" w14:textId="26A2CC1D" w:rsidR="0083126A" w:rsidRPr="00113AD7" w:rsidRDefault="0083126A" w:rsidP="0083126A">
            <w:pPr>
              <w:pBdr>
                <w:top w:val="nil"/>
                <w:left w:val="nil"/>
                <w:bottom w:val="nil"/>
                <w:right w:val="nil"/>
                <w:between w:val="nil"/>
              </w:pBdr>
              <w:ind w:left="1920"/>
              <w:rPr>
                <w:rFonts w:ascii="AvenirNext forINTUIT" w:hAnsi="AvenirNext forINTUIT"/>
                <w:color w:val="000000"/>
                <w:sz w:val="14"/>
                <w:szCs w:val="22"/>
              </w:rPr>
            </w:pPr>
          </w:p>
          <w:p w14:paraId="2E5CFA5E" w14:textId="3E31FFA3" w:rsidR="0083126A" w:rsidRPr="0083126A" w:rsidRDefault="0083126A" w:rsidP="0083126A">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The chat option allows them to decide between:</w:t>
            </w:r>
          </w:p>
          <w:p w14:paraId="3FFDB2C7" w14:textId="77777777"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Text chat</w:t>
            </w:r>
          </w:p>
          <w:p w14:paraId="02C052D7" w14:textId="77777777"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Video chat</w:t>
            </w:r>
          </w:p>
          <w:p w14:paraId="2736ADB7" w14:textId="77777777" w:rsidR="0083126A" w:rsidRPr="0083126A" w:rsidRDefault="0083126A" w:rsidP="0083126A">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Voice chat </w:t>
            </w:r>
          </w:p>
          <w:p w14:paraId="0098F29A" w14:textId="39E79DD4" w:rsidR="004A5BE6" w:rsidRDefault="004A5BE6" w:rsidP="009231FF">
            <w:pPr>
              <w:pStyle w:val="NoSpacing"/>
              <w:rPr>
                <w:rFonts w:ascii="AvenirNext forINTUIT" w:hAnsi="AvenirNext forINTUIT"/>
                <w:b/>
                <w:color w:val="476166" w:themeColor="accent1"/>
                <w:sz w:val="28"/>
                <w:szCs w:val="28"/>
              </w:rPr>
            </w:pPr>
          </w:p>
          <w:p w14:paraId="3180A81A" w14:textId="4B626088" w:rsidR="00BA57C8" w:rsidRPr="00E84071" w:rsidRDefault="00BA57C8" w:rsidP="009231FF">
            <w:pPr>
              <w:pStyle w:val="NoSpacing"/>
              <w:rPr>
                <w:rFonts w:ascii="AvenirNext forINTUIT" w:hAnsi="AvenirNext forINTUIT"/>
                <w:b/>
                <w:color w:val="476166" w:themeColor="accent1"/>
                <w:sz w:val="28"/>
                <w:szCs w:val="28"/>
              </w:rPr>
            </w:pPr>
          </w:p>
        </w:tc>
        <w:tc>
          <w:tcPr>
            <w:tcW w:w="442" w:type="dxa"/>
          </w:tcPr>
          <w:p w14:paraId="2FBDBA53" w14:textId="1AFECDDC" w:rsidR="004A5BE6" w:rsidRPr="00E84071" w:rsidRDefault="004A5BE6" w:rsidP="009231FF">
            <w:pPr>
              <w:rPr>
                <w:rFonts w:ascii="AvenirNext forINTUIT" w:hAnsi="AvenirNext forINTUIT"/>
              </w:rPr>
            </w:pPr>
          </w:p>
        </w:tc>
      </w:tr>
    </w:tbl>
    <w:p w14:paraId="04D85B1C" w14:textId="77777777" w:rsidR="004A5BE6" w:rsidRPr="00E84071" w:rsidRDefault="004A5BE6" w:rsidP="004A5BE6">
      <w:pPr>
        <w:rPr>
          <w:rFonts w:ascii="AvenirNext forINTUIT" w:hAnsi="AvenirNext forINTUIT"/>
          <w:color w:val="476166" w:themeColor="accent1"/>
          <w:sz w:val="28"/>
          <w:szCs w:val="28"/>
        </w:rPr>
      </w:pPr>
    </w:p>
    <w:p w14:paraId="7B2BF4F2" w14:textId="77777777" w:rsidR="004A5BE6" w:rsidRPr="00E84071" w:rsidRDefault="004A5BE6" w:rsidP="004A5BE6">
      <w:pPr>
        <w:rPr>
          <w:rFonts w:ascii="AvenirNext forINTUIT" w:hAnsi="AvenirNext forINTUIT"/>
          <w:color w:val="476166" w:themeColor="accent1"/>
          <w:sz w:val="28"/>
          <w:szCs w:val="28"/>
        </w:rPr>
      </w:pPr>
    </w:p>
    <w:p w14:paraId="6060D575" w14:textId="77777777" w:rsidR="004A5BE6" w:rsidRPr="00E84071" w:rsidRDefault="004A5BE6" w:rsidP="004A5BE6">
      <w:pPr>
        <w:rPr>
          <w:rFonts w:ascii="AvenirNext forINTUIT" w:hAnsi="AvenirNext forINTUIT"/>
          <w:color w:val="476166" w:themeColor="accent1"/>
          <w:sz w:val="28"/>
          <w:szCs w:val="28"/>
        </w:rPr>
      </w:pPr>
    </w:p>
    <w:p w14:paraId="482A587F" w14:textId="5F47B70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4753CF5" w14:textId="77777777" w:rsidR="004A5BE6" w:rsidRPr="00E84071" w:rsidRDefault="004A5BE6" w:rsidP="004A5BE6">
      <w:pPr>
        <w:rPr>
          <w:rFonts w:ascii="AvenirNext forINTUIT" w:hAnsi="AvenirNext forINTUIT"/>
        </w:rPr>
      </w:pPr>
    </w:p>
    <w:p w14:paraId="20B02493" w14:textId="77777777" w:rsidR="004A5BE6" w:rsidRPr="00E84071" w:rsidRDefault="004A5BE6" w:rsidP="004A5BE6">
      <w:pPr>
        <w:rPr>
          <w:rFonts w:ascii="AvenirNext forINTUIT" w:hAnsi="AvenirNext forINTUIT"/>
          <w:color w:val="476166" w:themeColor="accent1"/>
          <w:sz w:val="28"/>
          <w:szCs w:val="28"/>
        </w:rPr>
      </w:pPr>
    </w:p>
    <w:p w14:paraId="2077DD4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3783128" w14:textId="77777777" w:rsidTr="009231FF">
        <w:trPr>
          <w:trHeight w:val="4546"/>
        </w:trPr>
        <w:tc>
          <w:tcPr>
            <w:tcW w:w="284" w:type="dxa"/>
          </w:tcPr>
          <w:p w14:paraId="31704695" w14:textId="77777777" w:rsidR="004A5BE6" w:rsidRPr="00E84071" w:rsidRDefault="004A5BE6" w:rsidP="009231FF">
            <w:pPr>
              <w:rPr>
                <w:rFonts w:ascii="AvenirNext forINTUIT" w:hAnsi="AvenirNext forINTUIT"/>
              </w:rPr>
            </w:pPr>
          </w:p>
          <w:p w14:paraId="3B50838B" w14:textId="77777777" w:rsidR="004A5BE6" w:rsidRPr="00E84071" w:rsidRDefault="004A5BE6" w:rsidP="009231FF">
            <w:pPr>
              <w:rPr>
                <w:rFonts w:ascii="AvenirNext forINTUIT" w:hAnsi="AvenirNext forINTUIT"/>
              </w:rPr>
            </w:pPr>
          </w:p>
          <w:p w14:paraId="1AD334EE" w14:textId="77777777" w:rsidR="004A5BE6" w:rsidRPr="00E84071" w:rsidRDefault="004A5BE6" w:rsidP="009231FF">
            <w:pPr>
              <w:rPr>
                <w:rFonts w:ascii="AvenirNext forINTUIT" w:hAnsi="AvenirNext forINTUIT"/>
              </w:rPr>
            </w:pPr>
          </w:p>
          <w:p w14:paraId="33A2423D"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468F956" w14:textId="77777777" w:rsidR="006B5D9F" w:rsidRDefault="006B5D9F" w:rsidP="006B5D9F">
            <w:pPr>
              <w:pBdr>
                <w:top w:val="nil"/>
                <w:left w:val="nil"/>
                <w:bottom w:val="nil"/>
                <w:right w:val="nil"/>
                <w:between w:val="nil"/>
              </w:pBdr>
              <w:spacing w:line="259" w:lineRule="auto"/>
              <w:ind w:left="1069"/>
              <w:rPr>
                <w:rFonts w:ascii="AvenirNext forINTUIT" w:hAnsi="AvenirNext forINTUIT"/>
                <w:color w:val="000000"/>
                <w:sz w:val="22"/>
                <w:szCs w:val="22"/>
              </w:rPr>
            </w:pPr>
          </w:p>
          <w:p w14:paraId="4171DE65" w14:textId="2CF23F09"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 xml:space="preserve">Through the games button, they will have access to play a range of games and brain teasers </w:t>
            </w:r>
            <w:bookmarkStart w:id="1" w:name="_GoBack"/>
            <w:bookmarkEnd w:id="1"/>
          </w:p>
          <w:p w14:paraId="486DB004"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They can also opt into challenges and compete against their connections</w:t>
            </w:r>
          </w:p>
          <w:p w14:paraId="330675CD"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The use of photos is there for the elderly to be able to identify their connections with ease</w:t>
            </w:r>
          </w:p>
          <w:p w14:paraId="19E205FA" w14:textId="77777777" w:rsidR="006B5D9F" w:rsidRPr="006B5D9F" w:rsidRDefault="006B5D9F" w:rsidP="006B5D9F">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Once they select their connection, they can decide to chat with them or play games with them directly (without having to search)</w:t>
            </w:r>
          </w:p>
          <w:p w14:paraId="0F0C0CC2"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 xml:space="preserve">They will also be able to view who has requested to connect with them and approve/decline accordingly  </w:t>
            </w:r>
          </w:p>
          <w:p w14:paraId="5C522626"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The HELP function allows them to notify their main contact that they are having issues</w:t>
            </w:r>
          </w:p>
          <w:p w14:paraId="568E5812" w14:textId="77777777" w:rsidR="006B5D9F" w:rsidRPr="006B5D9F" w:rsidRDefault="006B5D9F" w:rsidP="006B5D9F">
            <w:pPr>
              <w:numPr>
                <w:ilvl w:val="3"/>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We plan to collate data of what the main concerns would be and intend to have a few options they can choose from, however, to begin with, we will look to only have a password help option</w:t>
            </w:r>
          </w:p>
          <w:p w14:paraId="2DD58355" w14:textId="77777777" w:rsidR="006B5D9F" w:rsidRPr="006B5D9F" w:rsidRDefault="006B5D9F" w:rsidP="006B5D9F">
            <w:pPr>
              <w:pBdr>
                <w:top w:val="nil"/>
                <w:left w:val="nil"/>
                <w:bottom w:val="nil"/>
                <w:right w:val="nil"/>
                <w:between w:val="nil"/>
              </w:pBdr>
              <w:ind w:left="1920"/>
              <w:rPr>
                <w:rFonts w:ascii="AvenirNext forINTUIT" w:hAnsi="AvenirNext forINTUIT"/>
                <w:color w:val="000000"/>
                <w:sz w:val="22"/>
                <w:szCs w:val="22"/>
              </w:rPr>
            </w:pPr>
          </w:p>
          <w:p w14:paraId="731C10B8"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 xml:space="preserve">Those 64 and under will have a separate login and will not need to register the main contact </w:t>
            </w:r>
          </w:p>
          <w:p w14:paraId="16BA4F91" w14:textId="77777777" w:rsidR="006B5D9F" w:rsidRPr="006B5D9F" w:rsidRDefault="006B5D9F" w:rsidP="006B5D9F">
            <w:pPr>
              <w:numPr>
                <w:ilvl w:val="2"/>
                <w:numId w:val="27"/>
              </w:num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Their layout will be similar however will have an expandable navigation bar on the left</w:t>
            </w:r>
          </w:p>
          <w:p w14:paraId="60D9F0FB" w14:textId="77777777" w:rsidR="004A5BE6" w:rsidRPr="00C95530" w:rsidRDefault="004A5BE6" w:rsidP="009231FF">
            <w:pPr>
              <w:pStyle w:val="NoSpacing"/>
              <w:rPr>
                <w:rFonts w:ascii="AvenirNext forINTUIT" w:hAnsi="AvenirNext forINTUIT"/>
              </w:rPr>
            </w:pPr>
          </w:p>
          <w:p w14:paraId="23FEB5B6"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7D8DC980" w14:textId="77777777" w:rsidR="004A5BE6" w:rsidRPr="00E84071" w:rsidRDefault="004A5BE6" w:rsidP="009231FF">
            <w:pPr>
              <w:rPr>
                <w:rFonts w:ascii="AvenirNext forINTUIT" w:hAnsi="AvenirNext forINTUIT"/>
              </w:rPr>
            </w:pPr>
          </w:p>
        </w:tc>
      </w:tr>
    </w:tbl>
    <w:p w14:paraId="75029688" w14:textId="77777777" w:rsidR="004A5BE6" w:rsidRPr="00E84071" w:rsidRDefault="004A5BE6" w:rsidP="004A5BE6">
      <w:pPr>
        <w:rPr>
          <w:rFonts w:ascii="AvenirNext forINTUIT" w:hAnsi="AvenirNext forINTUIT"/>
          <w:color w:val="476166" w:themeColor="accent1"/>
          <w:sz w:val="28"/>
          <w:szCs w:val="28"/>
        </w:rPr>
      </w:pPr>
    </w:p>
    <w:p w14:paraId="7F55D8C9" w14:textId="77777777" w:rsidR="004A5BE6" w:rsidRPr="00E84071" w:rsidRDefault="004A5BE6" w:rsidP="004A5BE6">
      <w:pPr>
        <w:rPr>
          <w:rFonts w:ascii="AvenirNext forINTUIT" w:hAnsi="AvenirNext forINTUIT"/>
          <w:color w:val="476166" w:themeColor="accent1"/>
          <w:sz w:val="28"/>
          <w:szCs w:val="28"/>
        </w:rPr>
      </w:pPr>
    </w:p>
    <w:p w14:paraId="1B6AA11D" w14:textId="77777777" w:rsidR="004A5BE6" w:rsidRPr="00E84071" w:rsidRDefault="004A5BE6" w:rsidP="004A5BE6">
      <w:pPr>
        <w:rPr>
          <w:rFonts w:ascii="AvenirNext forINTUIT" w:hAnsi="AvenirNext forINTUIT"/>
          <w:color w:val="476166" w:themeColor="accent1"/>
          <w:sz w:val="28"/>
          <w:szCs w:val="28"/>
        </w:rPr>
      </w:pPr>
    </w:p>
    <w:p w14:paraId="5D4562A8" w14:textId="114FDA89"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2492A9E" w14:textId="77777777" w:rsidR="004A5BE6" w:rsidRPr="00E84071" w:rsidRDefault="004A5BE6" w:rsidP="004A5BE6">
      <w:pPr>
        <w:rPr>
          <w:rFonts w:ascii="AvenirNext forINTUIT" w:hAnsi="AvenirNext forINTUIT"/>
        </w:rPr>
      </w:pPr>
    </w:p>
    <w:p w14:paraId="7BF4D812" w14:textId="77777777" w:rsidR="004A5BE6" w:rsidRPr="00E84071" w:rsidRDefault="004A5BE6" w:rsidP="004A5BE6">
      <w:pPr>
        <w:rPr>
          <w:rFonts w:ascii="AvenirNext forINTUIT" w:hAnsi="AvenirNext forINTUIT"/>
          <w:color w:val="476166" w:themeColor="accent1"/>
          <w:sz w:val="28"/>
          <w:szCs w:val="28"/>
        </w:rPr>
      </w:pPr>
    </w:p>
    <w:p w14:paraId="7B1221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1296A2C" w14:textId="77777777" w:rsidTr="009231FF">
        <w:trPr>
          <w:trHeight w:val="4546"/>
        </w:trPr>
        <w:tc>
          <w:tcPr>
            <w:tcW w:w="284" w:type="dxa"/>
          </w:tcPr>
          <w:p w14:paraId="01945D12" w14:textId="77777777" w:rsidR="004A5BE6" w:rsidRPr="00E84071" w:rsidRDefault="004A5BE6" w:rsidP="009231FF">
            <w:pPr>
              <w:rPr>
                <w:rFonts w:ascii="AvenirNext forINTUIT" w:hAnsi="AvenirNext forINTUIT"/>
              </w:rPr>
            </w:pPr>
          </w:p>
          <w:p w14:paraId="33C323C7" w14:textId="77777777" w:rsidR="004A5BE6" w:rsidRPr="00E84071" w:rsidRDefault="004A5BE6" w:rsidP="009231FF">
            <w:pPr>
              <w:rPr>
                <w:rFonts w:ascii="AvenirNext forINTUIT" w:hAnsi="AvenirNext forINTUIT"/>
              </w:rPr>
            </w:pPr>
          </w:p>
          <w:p w14:paraId="60405186" w14:textId="77777777" w:rsidR="004A5BE6" w:rsidRPr="00E84071" w:rsidRDefault="004A5BE6" w:rsidP="009231FF">
            <w:pPr>
              <w:rPr>
                <w:rFonts w:ascii="AvenirNext forINTUIT" w:hAnsi="AvenirNext forINTUIT"/>
              </w:rPr>
            </w:pPr>
          </w:p>
          <w:p w14:paraId="1E846AEB"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9068473"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6A1409C4" w14:textId="77777777" w:rsidR="004A5BE6" w:rsidRPr="00E84071" w:rsidRDefault="004A5BE6" w:rsidP="009231FF">
            <w:pPr>
              <w:rPr>
                <w:rFonts w:ascii="AvenirNext forINTUIT" w:hAnsi="AvenirNext forINTUIT"/>
                <w:b/>
                <w:color w:val="476166" w:themeColor="accent1"/>
                <w:sz w:val="28"/>
                <w:szCs w:val="28"/>
              </w:rPr>
            </w:pPr>
          </w:p>
          <w:p w14:paraId="1DC783D0"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0A1893B7" w14:textId="77777777" w:rsidR="004A5BE6" w:rsidRPr="00C95530" w:rsidRDefault="004A5BE6" w:rsidP="009231FF">
            <w:pPr>
              <w:pStyle w:val="NoSpacing"/>
              <w:rPr>
                <w:rFonts w:ascii="AvenirNext forINTUIT" w:hAnsi="AvenirNext forINTUIT"/>
              </w:rPr>
            </w:pPr>
          </w:p>
          <w:p w14:paraId="6BE77C17"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2A90696E" w14:textId="77777777" w:rsidR="004A5BE6" w:rsidRPr="00E84071" w:rsidRDefault="004A5BE6" w:rsidP="009231FF">
            <w:pPr>
              <w:rPr>
                <w:rFonts w:ascii="AvenirNext forINTUIT" w:hAnsi="AvenirNext forINTUIT"/>
              </w:rPr>
            </w:pPr>
          </w:p>
        </w:tc>
      </w:tr>
    </w:tbl>
    <w:p w14:paraId="2CDAB8DB" w14:textId="77777777" w:rsidR="004A5BE6" w:rsidRPr="00E84071" w:rsidRDefault="004A5BE6" w:rsidP="004A5BE6">
      <w:pPr>
        <w:rPr>
          <w:rFonts w:ascii="AvenirNext forINTUIT" w:hAnsi="AvenirNext forINTUIT"/>
          <w:color w:val="476166" w:themeColor="accent1"/>
          <w:sz w:val="28"/>
          <w:szCs w:val="28"/>
        </w:rPr>
      </w:pPr>
    </w:p>
    <w:p w14:paraId="5DF27D1A" w14:textId="77777777" w:rsidR="004A5BE6" w:rsidRPr="00E84071" w:rsidRDefault="004A5BE6" w:rsidP="004A5BE6">
      <w:pPr>
        <w:rPr>
          <w:rFonts w:ascii="AvenirNext forINTUIT" w:hAnsi="AvenirNext forINTUIT"/>
          <w:color w:val="476166" w:themeColor="accent1"/>
          <w:sz w:val="28"/>
          <w:szCs w:val="28"/>
        </w:rPr>
      </w:pPr>
    </w:p>
    <w:p w14:paraId="3AB64818" w14:textId="77777777" w:rsidR="004A5BE6" w:rsidRPr="00E84071" w:rsidRDefault="004A5BE6" w:rsidP="004A5BE6">
      <w:pPr>
        <w:rPr>
          <w:rFonts w:ascii="AvenirNext forINTUIT" w:hAnsi="AvenirNext forINTUIT"/>
          <w:color w:val="476166" w:themeColor="accent1"/>
          <w:sz w:val="28"/>
          <w:szCs w:val="28"/>
        </w:rPr>
      </w:pPr>
    </w:p>
    <w:p w14:paraId="3F7F79D5" w14:textId="283F7D7C"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5B6D99C" w14:textId="77777777" w:rsidR="004A5BE6" w:rsidRPr="00E84071" w:rsidRDefault="004A5BE6" w:rsidP="004A5BE6">
      <w:pPr>
        <w:rPr>
          <w:rFonts w:ascii="AvenirNext forINTUIT" w:hAnsi="AvenirNext forINTUIT"/>
        </w:rPr>
      </w:pPr>
    </w:p>
    <w:p w14:paraId="52C6E673" w14:textId="77777777" w:rsidR="004A5BE6" w:rsidRPr="00E84071" w:rsidRDefault="004A5BE6" w:rsidP="004A5BE6">
      <w:pPr>
        <w:rPr>
          <w:rFonts w:ascii="AvenirNext forINTUIT" w:hAnsi="AvenirNext forINTUIT"/>
          <w:color w:val="476166" w:themeColor="accent1"/>
          <w:sz w:val="28"/>
          <w:szCs w:val="28"/>
        </w:rPr>
      </w:pPr>
    </w:p>
    <w:p w14:paraId="3383AD2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B68821" w14:textId="77777777" w:rsidTr="009231FF">
        <w:trPr>
          <w:trHeight w:val="4546"/>
        </w:trPr>
        <w:tc>
          <w:tcPr>
            <w:tcW w:w="284" w:type="dxa"/>
          </w:tcPr>
          <w:p w14:paraId="5D95C5A5" w14:textId="77777777" w:rsidR="004A5BE6" w:rsidRPr="00E84071" w:rsidRDefault="004A5BE6" w:rsidP="009231FF">
            <w:pPr>
              <w:rPr>
                <w:rFonts w:ascii="AvenirNext forINTUIT" w:hAnsi="AvenirNext forINTUIT"/>
              </w:rPr>
            </w:pPr>
          </w:p>
          <w:p w14:paraId="55CC320B" w14:textId="77777777" w:rsidR="004A5BE6" w:rsidRPr="00E84071" w:rsidRDefault="004A5BE6" w:rsidP="009231FF">
            <w:pPr>
              <w:rPr>
                <w:rFonts w:ascii="AvenirNext forINTUIT" w:hAnsi="AvenirNext forINTUIT"/>
              </w:rPr>
            </w:pPr>
          </w:p>
          <w:p w14:paraId="15A8A771" w14:textId="77777777" w:rsidR="004A5BE6" w:rsidRPr="00E84071" w:rsidRDefault="004A5BE6" w:rsidP="009231FF">
            <w:pPr>
              <w:rPr>
                <w:rFonts w:ascii="AvenirNext forINTUIT" w:hAnsi="AvenirNext forINTUIT"/>
              </w:rPr>
            </w:pPr>
          </w:p>
          <w:p w14:paraId="022C4C8E"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881A765"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20FFB64C" w14:textId="77777777" w:rsidR="004A5BE6" w:rsidRPr="00E84071" w:rsidRDefault="004A5BE6" w:rsidP="009231FF">
            <w:pPr>
              <w:rPr>
                <w:rFonts w:ascii="AvenirNext forINTUIT" w:hAnsi="AvenirNext forINTUIT"/>
                <w:b/>
                <w:color w:val="476166" w:themeColor="accent1"/>
                <w:sz w:val="28"/>
                <w:szCs w:val="28"/>
              </w:rPr>
            </w:pPr>
          </w:p>
          <w:p w14:paraId="0D013BAF"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035B534A" w14:textId="77777777" w:rsidR="004A5BE6" w:rsidRPr="00C95530" w:rsidRDefault="004A5BE6" w:rsidP="009231FF">
            <w:pPr>
              <w:pStyle w:val="NoSpacing"/>
              <w:rPr>
                <w:rFonts w:ascii="AvenirNext forINTUIT" w:hAnsi="AvenirNext forINTUIT"/>
              </w:rPr>
            </w:pPr>
          </w:p>
          <w:p w14:paraId="6196DF86"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740A06DF" w14:textId="77777777" w:rsidR="004A5BE6" w:rsidRPr="00E84071" w:rsidRDefault="004A5BE6" w:rsidP="009231FF">
            <w:pPr>
              <w:rPr>
                <w:rFonts w:ascii="AvenirNext forINTUIT" w:hAnsi="AvenirNext forINTUIT"/>
              </w:rPr>
            </w:pPr>
          </w:p>
        </w:tc>
      </w:tr>
    </w:tbl>
    <w:p w14:paraId="58914236" w14:textId="77777777" w:rsidR="004A5BE6" w:rsidRPr="00E84071" w:rsidRDefault="004A5BE6" w:rsidP="004A5BE6">
      <w:pPr>
        <w:rPr>
          <w:rFonts w:ascii="AvenirNext forINTUIT" w:hAnsi="AvenirNext forINTUIT"/>
          <w:color w:val="476166" w:themeColor="accent1"/>
          <w:sz w:val="28"/>
          <w:szCs w:val="28"/>
        </w:rPr>
      </w:pPr>
    </w:p>
    <w:p w14:paraId="57A604DB" w14:textId="77777777" w:rsidR="004A5BE6" w:rsidRPr="00E84071" w:rsidRDefault="004A5BE6" w:rsidP="004A5BE6">
      <w:pPr>
        <w:rPr>
          <w:rFonts w:ascii="AvenirNext forINTUIT" w:hAnsi="AvenirNext forINTUIT"/>
          <w:color w:val="476166" w:themeColor="accent1"/>
          <w:sz w:val="28"/>
          <w:szCs w:val="28"/>
        </w:rPr>
      </w:pPr>
    </w:p>
    <w:p w14:paraId="17152D56" w14:textId="77777777" w:rsidR="004A5BE6" w:rsidRPr="00E84071" w:rsidRDefault="004A5BE6" w:rsidP="004A5BE6">
      <w:pPr>
        <w:rPr>
          <w:rFonts w:ascii="AvenirNext forINTUIT" w:hAnsi="AvenirNext forINTUIT"/>
          <w:color w:val="476166" w:themeColor="accent1"/>
          <w:sz w:val="28"/>
          <w:szCs w:val="28"/>
        </w:rPr>
      </w:pPr>
    </w:p>
    <w:p w14:paraId="26BDD0EB" w14:textId="0B786836"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E94A0C9" w14:textId="77777777" w:rsidR="004A5BE6" w:rsidRPr="00E84071" w:rsidRDefault="004A5BE6" w:rsidP="004A5BE6">
      <w:pPr>
        <w:rPr>
          <w:rFonts w:ascii="AvenirNext forINTUIT" w:hAnsi="AvenirNext forINTUIT"/>
        </w:rPr>
      </w:pPr>
    </w:p>
    <w:p w14:paraId="56E93149" w14:textId="77777777" w:rsidR="004A5BE6" w:rsidRPr="00E84071" w:rsidRDefault="004A5BE6" w:rsidP="004A5BE6">
      <w:pPr>
        <w:rPr>
          <w:rFonts w:ascii="AvenirNext forINTUIT" w:hAnsi="AvenirNext forINTUIT"/>
          <w:color w:val="476166" w:themeColor="accent1"/>
          <w:sz w:val="28"/>
          <w:szCs w:val="28"/>
        </w:rPr>
      </w:pPr>
    </w:p>
    <w:p w14:paraId="4B14978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DDA934C" w14:textId="77777777" w:rsidTr="009231FF">
        <w:trPr>
          <w:trHeight w:val="4546"/>
        </w:trPr>
        <w:tc>
          <w:tcPr>
            <w:tcW w:w="284" w:type="dxa"/>
          </w:tcPr>
          <w:p w14:paraId="700535D5" w14:textId="77777777" w:rsidR="004A5BE6" w:rsidRPr="00E84071" w:rsidRDefault="004A5BE6" w:rsidP="009231FF">
            <w:pPr>
              <w:rPr>
                <w:rFonts w:ascii="AvenirNext forINTUIT" w:hAnsi="AvenirNext forINTUIT"/>
              </w:rPr>
            </w:pPr>
          </w:p>
          <w:p w14:paraId="12EF23E5" w14:textId="77777777" w:rsidR="004A5BE6" w:rsidRPr="00E84071" w:rsidRDefault="004A5BE6" w:rsidP="009231FF">
            <w:pPr>
              <w:rPr>
                <w:rFonts w:ascii="AvenirNext forINTUIT" w:hAnsi="AvenirNext forINTUIT"/>
              </w:rPr>
            </w:pPr>
          </w:p>
          <w:p w14:paraId="7B40B0E0" w14:textId="77777777" w:rsidR="004A5BE6" w:rsidRPr="00E84071" w:rsidRDefault="004A5BE6" w:rsidP="009231FF">
            <w:pPr>
              <w:rPr>
                <w:rFonts w:ascii="AvenirNext forINTUIT" w:hAnsi="AvenirNext forINTUIT"/>
              </w:rPr>
            </w:pPr>
          </w:p>
          <w:p w14:paraId="7BCE736A"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A2E9508"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2818208F" w14:textId="77777777" w:rsidR="004A5BE6" w:rsidRPr="00E84071" w:rsidRDefault="004A5BE6" w:rsidP="009231FF">
            <w:pPr>
              <w:rPr>
                <w:rFonts w:ascii="AvenirNext forINTUIT" w:hAnsi="AvenirNext forINTUIT"/>
                <w:b/>
                <w:color w:val="476166" w:themeColor="accent1"/>
                <w:sz w:val="28"/>
                <w:szCs w:val="28"/>
              </w:rPr>
            </w:pPr>
          </w:p>
          <w:p w14:paraId="40A5E0D2"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36AEAE15" w14:textId="77777777" w:rsidR="004A5BE6" w:rsidRPr="00C95530" w:rsidRDefault="004A5BE6" w:rsidP="009231FF">
            <w:pPr>
              <w:pStyle w:val="NoSpacing"/>
              <w:rPr>
                <w:rFonts w:ascii="AvenirNext forINTUIT" w:hAnsi="AvenirNext forINTUIT"/>
              </w:rPr>
            </w:pPr>
          </w:p>
          <w:p w14:paraId="665934A4"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07456FB1" w14:textId="77777777" w:rsidR="004A5BE6" w:rsidRPr="00E84071" w:rsidRDefault="004A5BE6" w:rsidP="009231FF">
            <w:pPr>
              <w:rPr>
                <w:rFonts w:ascii="AvenirNext forINTUIT" w:hAnsi="AvenirNext forINTUIT"/>
              </w:rPr>
            </w:pPr>
          </w:p>
        </w:tc>
      </w:tr>
    </w:tbl>
    <w:p w14:paraId="155194B7" w14:textId="77777777" w:rsidR="004A5BE6" w:rsidRPr="00E84071" w:rsidRDefault="004A5BE6" w:rsidP="004A5BE6">
      <w:pPr>
        <w:rPr>
          <w:rFonts w:ascii="AvenirNext forINTUIT" w:hAnsi="AvenirNext forINTUIT"/>
          <w:color w:val="476166" w:themeColor="accent1"/>
          <w:sz w:val="28"/>
          <w:szCs w:val="28"/>
        </w:rPr>
      </w:pPr>
    </w:p>
    <w:p w14:paraId="75C2FC9B" w14:textId="77777777" w:rsidR="004A5BE6" w:rsidRPr="00E84071" w:rsidRDefault="004A5BE6" w:rsidP="004A5BE6">
      <w:pPr>
        <w:rPr>
          <w:rFonts w:ascii="AvenirNext forINTUIT" w:hAnsi="AvenirNext forINTUIT"/>
          <w:color w:val="476166" w:themeColor="accent1"/>
          <w:sz w:val="28"/>
          <w:szCs w:val="28"/>
        </w:rPr>
      </w:pPr>
    </w:p>
    <w:p w14:paraId="5461B520" w14:textId="77777777" w:rsidR="004A5BE6" w:rsidRPr="00E84071" w:rsidRDefault="004A5BE6" w:rsidP="004A5BE6">
      <w:pPr>
        <w:rPr>
          <w:rFonts w:ascii="AvenirNext forINTUIT" w:hAnsi="AvenirNext forINTUIT"/>
          <w:color w:val="476166" w:themeColor="accent1"/>
          <w:sz w:val="28"/>
          <w:szCs w:val="28"/>
        </w:rPr>
      </w:pPr>
    </w:p>
    <w:p w14:paraId="25429797" w14:textId="5FF0EDCD"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4F0077A" w14:textId="77777777" w:rsidR="004A5BE6" w:rsidRPr="00E84071" w:rsidRDefault="004A5BE6" w:rsidP="004A5BE6">
      <w:pPr>
        <w:rPr>
          <w:rFonts w:ascii="AvenirNext forINTUIT" w:hAnsi="AvenirNext forINTUIT"/>
        </w:rPr>
      </w:pPr>
    </w:p>
    <w:p w14:paraId="775B95B4" w14:textId="77777777" w:rsidR="004A5BE6" w:rsidRPr="00E84071" w:rsidRDefault="004A5BE6" w:rsidP="004A5BE6">
      <w:pPr>
        <w:rPr>
          <w:rFonts w:ascii="AvenirNext forINTUIT" w:hAnsi="AvenirNext forINTUIT"/>
          <w:color w:val="476166" w:themeColor="accent1"/>
          <w:sz w:val="28"/>
          <w:szCs w:val="28"/>
        </w:rPr>
      </w:pPr>
    </w:p>
    <w:p w14:paraId="0F8B180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5B7F8A" w14:textId="77777777" w:rsidTr="009231FF">
        <w:trPr>
          <w:trHeight w:val="4546"/>
        </w:trPr>
        <w:tc>
          <w:tcPr>
            <w:tcW w:w="284" w:type="dxa"/>
          </w:tcPr>
          <w:p w14:paraId="66264F5C" w14:textId="77777777" w:rsidR="004A5BE6" w:rsidRPr="00E84071" w:rsidRDefault="004A5BE6" w:rsidP="009231FF">
            <w:pPr>
              <w:rPr>
                <w:rFonts w:ascii="AvenirNext forINTUIT" w:hAnsi="AvenirNext forINTUIT"/>
              </w:rPr>
            </w:pPr>
          </w:p>
          <w:p w14:paraId="66BF75CE" w14:textId="77777777" w:rsidR="004A5BE6" w:rsidRPr="00E84071" w:rsidRDefault="004A5BE6" w:rsidP="009231FF">
            <w:pPr>
              <w:rPr>
                <w:rFonts w:ascii="AvenirNext forINTUIT" w:hAnsi="AvenirNext forINTUIT"/>
              </w:rPr>
            </w:pPr>
          </w:p>
          <w:p w14:paraId="5A174390" w14:textId="77777777" w:rsidR="004A5BE6" w:rsidRPr="00E84071" w:rsidRDefault="004A5BE6" w:rsidP="009231FF">
            <w:pPr>
              <w:rPr>
                <w:rFonts w:ascii="AvenirNext forINTUIT" w:hAnsi="AvenirNext forINTUIT"/>
              </w:rPr>
            </w:pPr>
          </w:p>
          <w:p w14:paraId="4987E273"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D072845"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16A0DEBF" w14:textId="77777777" w:rsidR="004A5BE6" w:rsidRPr="00E84071" w:rsidRDefault="004A5BE6" w:rsidP="009231FF">
            <w:pPr>
              <w:rPr>
                <w:rFonts w:ascii="AvenirNext forINTUIT" w:hAnsi="AvenirNext forINTUIT"/>
                <w:b/>
                <w:color w:val="476166" w:themeColor="accent1"/>
                <w:sz w:val="28"/>
                <w:szCs w:val="28"/>
              </w:rPr>
            </w:pPr>
          </w:p>
          <w:p w14:paraId="348E0CA5"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4887E5D1" w14:textId="77777777" w:rsidR="004A5BE6" w:rsidRPr="00C95530" w:rsidRDefault="004A5BE6" w:rsidP="009231FF">
            <w:pPr>
              <w:pStyle w:val="NoSpacing"/>
              <w:rPr>
                <w:rFonts w:ascii="AvenirNext forINTUIT" w:hAnsi="AvenirNext forINTUIT"/>
              </w:rPr>
            </w:pPr>
          </w:p>
          <w:p w14:paraId="20884E88"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28397573" w14:textId="77777777" w:rsidR="004A5BE6" w:rsidRPr="00E84071" w:rsidRDefault="004A5BE6" w:rsidP="009231FF">
            <w:pPr>
              <w:rPr>
                <w:rFonts w:ascii="AvenirNext forINTUIT" w:hAnsi="AvenirNext forINTUIT"/>
              </w:rPr>
            </w:pPr>
          </w:p>
        </w:tc>
      </w:tr>
    </w:tbl>
    <w:p w14:paraId="3438A4E7" w14:textId="77777777" w:rsidR="004A5BE6" w:rsidRPr="00E84071" w:rsidRDefault="004A5BE6" w:rsidP="004A5BE6">
      <w:pPr>
        <w:rPr>
          <w:rFonts w:ascii="AvenirNext forINTUIT" w:hAnsi="AvenirNext forINTUIT"/>
          <w:color w:val="476166" w:themeColor="accent1"/>
          <w:sz w:val="28"/>
          <w:szCs w:val="28"/>
        </w:rPr>
      </w:pPr>
    </w:p>
    <w:p w14:paraId="7C1B0E9A" w14:textId="77777777" w:rsidR="004A5BE6" w:rsidRPr="00E84071" w:rsidRDefault="004A5BE6" w:rsidP="004A5BE6">
      <w:pPr>
        <w:rPr>
          <w:rFonts w:ascii="AvenirNext forINTUIT" w:hAnsi="AvenirNext forINTUIT"/>
          <w:color w:val="476166" w:themeColor="accent1"/>
          <w:sz w:val="28"/>
          <w:szCs w:val="28"/>
        </w:rPr>
      </w:pPr>
    </w:p>
    <w:p w14:paraId="350C1E3C" w14:textId="77777777" w:rsidR="004A5BE6" w:rsidRPr="00E84071" w:rsidRDefault="004A5BE6" w:rsidP="004A5BE6">
      <w:pPr>
        <w:rPr>
          <w:rFonts w:ascii="AvenirNext forINTUIT" w:hAnsi="AvenirNext forINTUIT"/>
          <w:color w:val="476166" w:themeColor="accent1"/>
          <w:sz w:val="28"/>
          <w:szCs w:val="28"/>
        </w:rPr>
      </w:pPr>
    </w:p>
    <w:p w14:paraId="38DFC2FE" w14:textId="4A2D980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BE613C7" w14:textId="77777777" w:rsidR="004A5BE6" w:rsidRPr="00E84071" w:rsidRDefault="004A5BE6" w:rsidP="004A5BE6">
      <w:pPr>
        <w:rPr>
          <w:rFonts w:ascii="AvenirNext forINTUIT" w:hAnsi="AvenirNext forINTUIT"/>
        </w:rPr>
      </w:pPr>
    </w:p>
    <w:p w14:paraId="5491978D" w14:textId="77777777" w:rsidR="004A5BE6" w:rsidRPr="00E84071" w:rsidRDefault="004A5BE6" w:rsidP="004A5BE6">
      <w:pPr>
        <w:rPr>
          <w:rFonts w:ascii="AvenirNext forINTUIT" w:hAnsi="AvenirNext forINTUIT"/>
          <w:color w:val="476166" w:themeColor="accent1"/>
          <w:sz w:val="28"/>
          <w:szCs w:val="28"/>
        </w:rPr>
      </w:pPr>
    </w:p>
    <w:p w14:paraId="706FE96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D936798" w14:textId="77777777" w:rsidTr="009231FF">
        <w:trPr>
          <w:trHeight w:val="4546"/>
        </w:trPr>
        <w:tc>
          <w:tcPr>
            <w:tcW w:w="284" w:type="dxa"/>
          </w:tcPr>
          <w:p w14:paraId="1059941F" w14:textId="77777777" w:rsidR="004A5BE6" w:rsidRPr="00E84071" w:rsidRDefault="004A5BE6" w:rsidP="009231FF">
            <w:pPr>
              <w:rPr>
                <w:rFonts w:ascii="AvenirNext forINTUIT" w:hAnsi="AvenirNext forINTUIT"/>
              </w:rPr>
            </w:pPr>
          </w:p>
          <w:p w14:paraId="5794273A" w14:textId="77777777" w:rsidR="004A5BE6" w:rsidRPr="00E84071" w:rsidRDefault="004A5BE6" w:rsidP="009231FF">
            <w:pPr>
              <w:rPr>
                <w:rFonts w:ascii="AvenirNext forINTUIT" w:hAnsi="AvenirNext forINTUIT"/>
              </w:rPr>
            </w:pPr>
          </w:p>
          <w:p w14:paraId="69B1BE39" w14:textId="77777777" w:rsidR="004A5BE6" w:rsidRPr="00E84071" w:rsidRDefault="004A5BE6" w:rsidP="009231FF">
            <w:pPr>
              <w:rPr>
                <w:rFonts w:ascii="AvenirNext forINTUIT" w:hAnsi="AvenirNext forINTUIT"/>
              </w:rPr>
            </w:pPr>
          </w:p>
          <w:p w14:paraId="62DB8EF6"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C084FAE"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05E597A9" w14:textId="77777777" w:rsidR="004A5BE6" w:rsidRPr="00E84071" w:rsidRDefault="004A5BE6" w:rsidP="009231FF">
            <w:pPr>
              <w:rPr>
                <w:rFonts w:ascii="AvenirNext forINTUIT" w:hAnsi="AvenirNext forINTUIT"/>
                <w:b/>
                <w:color w:val="476166" w:themeColor="accent1"/>
                <w:sz w:val="28"/>
                <w:szCs w:val="28"/>
              </w:rPr>
            </w:pPr>
          </w:p>
          <w:p w14:paraId="53F7F2E1"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6A2D7C53" w14:textId="77777777" w:rsidR="004A5BE6" w:rsidRPr="00C95530" w:rsidRDefault="004A5BE6" w:rsidP="009231FF">
            <w:pPr>
              <w:pStyle w:val="NoSpacing"/>
              <w:rPr>
                <w:rFonts w:ascii="AvenirNext forINTUIT" w:hAnsi="AvenirNext forINTUIT"/>
              </w:rPr>
            </w:pPr>
          </w:p>
          <w:p w14:paraId="6E076D24"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2DF2FAFC" w14:textId="77777777" w:rsidR="004A5BE6" w:rsidRPr="00E84071" w:rsidRDefault="004A5BE6" w:rsidP="009231FF">
            <w:pPr>
              <w:rPr>
                <w:rFonts w:ascii="AvenirNext forINTUIT" w:hAnsi="AvenirNext forINTUIT"/>
              </w:rPr>
            </w:pPr>
          </w:p>
        </w:tc>
      </w:tr>
    </w:tbl>
    <w:p w14:paraId="7AFA0815" w14:textId="77777777" w:rsidR="004A5BE6" w:rsidRPr="00E84071" w:rsidRDefault="004A5BE6" w:rsidP="004A5BE6">
      <w:pPr>
        <w:rPr>
          <w:rFonts w:ascii="AvenirNext forINTUIT" w:hAnsi="AvenirNext forINTUIT"/>
          <w:color w:val="476166" w:themeColor="accent1"/>
          <w:sz w:val="28"/>
          <w:szCs w:val="28"/>
        </w:rPr>
      </w:pPr>
    </w:p>
    <w:p w14:paraId="651513F9" w14:textId="77777777" w:rsidR="004A5BE6" w:rsidRPr="00E84071" w:rsidRDefault="004A5BE6" w:rsidP="004A5BE6">
      <w:pPr>
        <w:rPr>
          <w:rFonts w:ascii="AvenirNext forINTUIT" w:hAnsi="AvenirNext forINTUIT"/>
          <w:color w:val="476166" w:themeColor="accent1"/>
          <w:sz w:val="28"/>
          <w:szCs w:val="28"/>
        </w:rPr>
      </w:pPr>
    </w:p>
    <w:p w14:paraId="74AC2B85" w14:textId="77777777" w:rsidR="004A5BE6" w:rsidRPr="00E84071" w:rsidRDefault="004A5BE6" w:rsidP="004A5BE6">
      <w:pPr>
        <w:rPr>
          <w:rFonts w:ascii="AvenirNext forINTUIT" w:hAnsi="AvenirNext forINTUIT"/>
          <w:color w:val="476166" w:themeColor="accent1"/>
          <w:sz w:val="28"/>
          <w:szCs w:val="28"/>
        </w:rPr>
      </w:pPr>
    </w:p>
    <w:p w14:paraId="522D79B0" w14:textId="783B438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CABA25" w14:textId="77777777" w:rsidR="004A5BE6" w:rsidRPr="00E84071" w:rsidRDefault="004A5BE6" w:rsidP="004A5BE6">
      <w:pPr>
        <w:rPr>
          <w:rFonts w:ascii="AvenirNext forINTUIT" w:hAnsi="AvenirNext forINTUIT"/>
        </w:rPr>
      </w:pPr>
    </w:p>
    <w:p w14:paraId="7C53DB07" w14:textId="77777777" w:rsidR="004A5BE6" w:rsidRPr="00E84071" w:rsidRDefault="004A5BE6" w:rsidP="004A5BE6">
      <w:pPr>
        <w:rPr>
          <w:rFonts w:ascii="AvenirNext forINTUIT" w:hAnsi="AvenirNext forINTUIT"/>
          <w:color w:val="476166" w:themeColor="accent1"/>
          <w:sz w:val="28"/>
          <w:szCs w:val="28"/>
        </w:rPr>
      </w:pPr>
    </w:p>
    <w:p w14:paraId="3806A796"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1ED42D6" w14:textId="77777777" w:rsidTr="009231FF">
        <w:trPr>
          <w:trHeight w:val="4546"/>
        </w:trPr>
        <w:tc>
          <w:tcPr>
            <w:tcW w:w="284" w:type="dxa"/>
          </w:tcPr>
          <w:p w14:paraId="7257F73C" w14:textId="77777777" w:rsidR="004A5BE6" w:rsidRPr="00E84071" w:rsidRDefault="004A5BE6" w:rsidP="009231FF">
            <w:pPr>
              <w:rPr>
                <w:rFonts w:ascii="AvenirNext forINTUIT" w:hAnsi="AvenirNext forINTUIT"/>
              </w:rPr>
            </w:pPr>
          </w:p>
          <w:p w14:paraId="33B4BF85" w14:textId="77777777" w:rsidR="004A5BE6" w:rsidRPr="00E84071" w:rsidRDefault="004A5BE6" w:rsidP="009231FF">
            <w:pPr>
              <w:rPr>
                <w:rFonts w:ascii="AvenirNext forINTUIT" w:hAnsi="AvenirNext forINTUIT"/>
              </w:rPr>
            </w:pPr>
          </w:p>
          <w:p w14:paraId="38241B92" w14:textId="77777777" w:rsidR="004A5BE6" w:rsidRPr="00E84071" w:rsidRDefault="004A5BE6" w:rsidP="009231FF">
            <w:pPr>
              <w:rPr>
                <w:rFonts w:ascii="AvenirNext forINTUIT" w:hAnsi="AvenirNext forINTUIT"/>
              </w:rPr>
            </w:pPr>
          </w:p>
          <w:p w14:paraId="5C428A1A"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FB8EE05"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74902934" w14:textId="77777777" w:rsidR="004A5BE6" w:rsidRPr="00E84071" w:rsidRDefault="004A5BE6" w:rsidP="009231FF">
            <w:pPr>
              <w:rPr>
                <w:rFonts w:ascii="AvenirNext forINTUIT" w:hAnsi="AvenirNext forINTUIT"/>
                <w:b/>
                <w:color w:val="476166" w:themeColor="accent1"/>
                <w:sz w:val="28"/>
                <w:szCs w:val="28"/>
              </w:rPr>
            </w:pPr>
          </w:p>
          <w:p w14:paraId="5989A59A"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10A2EC93" w14:textId="77777777" w:rsidR="004A5BE6" w:rsidRPr="00C95530" w:rsidRDefault="004A5BE6" w:rsidP="009231FF">
            <w:pPr>
              <w:pStyle w:val="NoSpacing"/>
              <w:rPr>
                <w:rFonts w:ascii="AvenirNext forINTUIT" w:hAnsi="AvenirNext forINTUIT"/>
              </w:rPr>
            </w:pPr>
          </w:p>
          <w:p w14:paraId="555A7EE5"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0BC2F993" w14:textId="77777777" w:rsidR="004A5BE6" w:rsidRPr="00E84071" w:rsidRDefault="004A5BE6" w:rsidP="009231FF">
            <w:pPr>
              <w:rPr>
                <w:rFonts w:ascii="AvenirNext forINTUIT" w:hAnsi="AvenirNext forINTUIT"/>
              </w:rPr>
            </w:pPr>
          </w:p>
        </w:tc>
      </w:tr>
    </w:tbl>
    <w:p w14:paraId="1629DBB2" w14:textId="77777777" w:rsidR="004A5BE6" w:rsidRPr="00E84071" w:rsidRDefault="004A5BE6" w:rsidP="004A5BE6">
      <w:pPr>
        <w:rPr>
          <w:rFonts w:ascii="AvenirNext forINTUIT" w:hAnsi="AvenirNext forINTUIT"/>
          <w:color w:val="476166" w:themeColor="accent1"/>
          <w:sz w:val="28"/>
          <w:szCs w:val="28"/>
        </w:rPr>
      </w:pPr>
    </w:p>
    <w:p w14:paraId="5EDDE7DF" w14:textId="77777777" w:rsidR="004A5BE6" w:rsidRPr="00E84071" w:rsidRDefault="004A5BE6" w:rsidP="004A5BE6">
      <w:pPr>
        <w:rPr>
          <w:rFonts w:ascii="AvenirNext forINTUIT" w:hAnsi="AvenirNext forINTUIT"/>
          <w:color w:val="476166" w:themeColor="accent1"/>
          <w:sz w:val="28"/>
          <w:szCs w:val="28"/>
        </w:rPr>
      </w:pPr>
    </w:p>
    <w:p w14:paraId="0215364C" w14:textId="77777777" w:rsidR="004A5BE6" w:rsidRPr="00E84071" w:rsidRDefault="004A5BE6" w:rsidP="004A5BE6">
      <w:pPr>
        <w:rPr>
          <w:rFonts w:ascii="AvenirNext forINTUIT" w:hAnsi="AvenirNext forINTUIT"/>
          <w:color w:val="476166" w:themeColor="accent1"/>
          <w:sz w:val="28"/>
          <w:szCs w:val="28"/>
        </w:rPr>
      </w:pPr>
    </w:p>
    <w:p w14:paraId="149A8D27" w14:textId="24AC0CEF"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36B642B" w14:textId="77777777" w:rsidR="004A5BE6" w:rsidRPr="00E84071" w:rsidRDefault="004A5BE6" w:rsidP="004A5BE6">
      <w:pPr>
        <w:rPr>
          <w:rFonts w:ascii="AvenirNext forINTUIT" w:hAnsi="AvenirNext forINTUIT"/>
        </w:rPr>
      </w:pPr>
    </w:p>
    <w:p w14:paraId="69EE860F" w14:textId="77777777" w:rsidR="004A5BE6" w:rsidRPr="00E84071" w:rsidRDefault="004A5BE6" w:rsidP="004A5BE6">
      <w:pPr>
        <w:rPr>
          <w:rFonts w:ascii="AvenirNext forINTUIT" w:hAnsi="AvenirNext forINTUIT"/>
          <w:color w:val="476166" w:themeColor="accent1"/>
          <w:sz w:val="28"/>
          <w:szCs w:val="28"/>
        </w:rPr>
      </w:pPr>
    </w:p>
    <w:p w14:paraId="7E99CF61"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E8B130C" w14:textId="77777777" w:rsidTr="009231FF">
        <w:trPr>
          <w:trHeight w:val="4546"/>
        </w:trPr>
        <w:tc>
          <w:tcPr>
            <w:tcW w:w="284" w:type="dxa"/>
          </w:tcPr>
          <w:p w14:paraId="6DB5A596" w14:textId="77777777" w:rsidR="004A5BE6" w:rsidRPr="00E84071" w:rsidRDefault="004A5BE6" w:rsidP="009231FF">
            <w:pPr>
              <w:rPr>
                <w:rFonts w:ascii="AvenirNext forINTUIT" w:hAnsi="AvenirNext forINTUIT"/>
              </w:rPr>
            </w:pPr>
          </w:p>
          <w:p w14:paraId="6C9E5451" w14:textId="77777777" w:rsidR="004A5BE6" w:rsidRPr="00E84071" w:rsidRDefault="004A5BE6" w:rsidP="009231FF">
            <w:pPr>
              <w:rPr>
                <w:rFonts w:ascii="AvenirNext forINTUIT" w:hAnsi="AvenirNext forINTUIT"/>
              </w:rPr>
            </w:pPr>
          </w:p>
          <w:p w14:paraId="111585C4" w14:textId="77777777" w:rsidR="004A5BE6" w:rsidRPr="00E84071" w:rsidRDefault="004A5BE6" w:rsidP="009231FF">
            <w:pPr>
              <w:rPr>
                <w:rFonts w:ascii="AvenirNext forINTUIT" w:hAnsi="AvenirNext forINTUIT"/>
              </w:rPr>
            </w:pPr>
          </w:p>
          <w:p w14:paraId="01B957B2"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E65F093"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67CB17FC" w14:textId="77777777" w:rsidR="004A5BE6" w:rsidRPr="00E84071" w:rsidRDefault="004A5BE6" w:rsidP="009231FF">
            <w:pPr>
              <w:rPr>
                <w:rFonts w:ascii="AvenirNext forINTUIT" w:hAnsi="AvenirNext forINTUIT"/>
                <w:b/>
                <w:color w:val="476166" w:themeColor="accent1"/>
                <w:sz w:val="28"/>
                <w:szCs w:val="28"/>
              </w:rPr>
            </w:pPr>
          </w:p>
          <w:p w14:paraId="7564148E"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1B758F03" w14:textId="77777777" w:rsidR="004A5BE6" w:rsidRPr="00C95530" w:rsidRDefault="004A5BE6" w:rsidP="009231FF">
            <w:pPr>
              <w:pStyle w:val="NoSpacing"/>
              <w:rPr>
                <w:rFonts w:ascii="AvenirNext forINTUIT" w:hAnsi="AvenirNext forINTUIT"/>
              </w:rPr>
            </w:pPr>
          </w:p>
          <w:p w14:paraId="07FC30A6"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70E2F983" w14:textId="77777777" w:rsidR="004A5BE6" w:rsidRPr="00E84071" w:rsidRDefault="004A5BE6" w:rsidP="009231FF">
            <w:pPr>
              <w:rPr>
                <w:rFonts w:ascii="AvenirNext forINTUIT" w:hAnsi="AvenirNext forINTUIT"/>
              </w:rPr>
            </w:pPr>
          </w:p>
        </w:tc>
      </w:tr>
    </w:tbl>
    <w:p w14:paraId="486681F5" w14:textId="77777777" w:rsidR="004A5BE6" w:rsidRPr="00E84071" w:rsidRDefault="004A5BE6" w:rsidP="004A5BE6">
      <w:pPr>
        <w:rPr>
          <w:rFonts w:ascii="AvenirNext forINTUIT" w:hAnsi="AvenirNext forINTUIT"/>
          <w:color w:val="476166" w:themeColor="accent1"/>
          <w:sz w:val="28"/>
          <w:szCs w:val="28"/>
        </w:rPr>
      </w:pPr>
    </w:p>
    <w:p w14:paraId="1F94829A" w14:textId="77777777" w:rsidR="004A5BE6" w:rsidRPr="00E84071" w:rsidRDefault="004A5BE6" w:rsidP="004A5BE6">
      <w:pPr>
        <w:rPr>
          <w:rFonts w:ascii="AvenirNext forINTUIT" w:hAnsi="AvenirNext forINTUIT"/>
          <w:color w:val="476166" w:themeColor="accent1"/>
          <w:sz w:val="28"/>
          <w:szCs w:val="28"/>
        </w:rPr>
      </w:pPr>
    </w:p>
    <w:p w14:paraId="1F630552" w14:textId="77777777" w:rsidR="004A5BE6" w:rsidRPr="00E84071" w:rsidRDefault="004A5BE6" w:rsidP="004A5BE6">
      <w:pPr>
        <w:rPr>
          <w:rFonts w:ascii="AvenirNext forINTUIT" w:hAnsi="AvenirNext forINTUIT"/>
          <w:color w:val="476166" w:themeColor="accent1"/>
          <w:sz w:val="28"/>
          <w:szCs w:val="28"/>
        </w:rPr>
      </w:pPr>
    </w:p>
    <w:p w14:paraId="7778EB50" w14:textId="33A6B96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AD2E23" w14:textId="77777777" w:rsidR="004A5BE6" w:rsidRPr="00E84071" w:rsidRDefault="004A5BE6" w:rsidP="004A5BE6">
      <w:pPr>
        <w:rPr>
          <w:rFonts w:ascii="AvenirNext forINTUIT" w:hAnsi="AvenirNext forINTUIT"/>
        </w:rPr>
      </w:pPr>
    </w:p>
    <w:p w14:paraId="09CFBE86" w14:textId="77777777" w:rsidR="004A5BE6" w:rsidRPr="00E84071" w:rsidRDefault="004A5BE6" w:rsidP="004A5BE6">
      <w:pPr>
        <w:rPr>
          <w:rFonts w:ascii="AvenirNext forINTUIT" w:hAnsi="AvenirNext forINTUIT"/>
          <w:color w:val="476166" w:themeColor="accent1"/>
          <w:sz w:val="28"/>
          <w:szCs w:val="28"/>
        </w:rPr>
      </w:pPr>
    </w:p>
    <w:p w14:paraId="01CCCAF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FF5C35A" w14:textId="77777777" w:rsidTr="009231FF">
        <w:trPr>
          <w:trHeight w:val="4546"/>
        </w:trPr>
        <w:tc>
          <w:tcPr>
            <w:tcW w:w="284" w:type="dxa"/>
          </w:tcPr>
          <w:p w14:paraId="28920BC4" w14:textId="77777777" w:rsidR="004A5BE6" w:rsidRPr="00E84071" w:rsidRDefault="004A5BE6" w:rsidP="009231FF">
            <w:pPr>
              <w:rPr>
                <w:rFonts w:ascii="AvenirNext forINTUIT" w:hAnsi="AvenirNext forINTUIT"/>
              </w:rPr>
            </w:pPr>
          </w:p>
          <w:p w14:paraId="05DA28FD" w14:textId="77777777" w:rsidR="004A5BE6" w:rsidRPr="00E84071" w:rsidRDefault="004A5BE6" w:rsidP="009231FF">
            <w:pPr>
              <w:rPr>
                <w:rFonts w:ascii="AvenirNext forINTUIT" w:hAnsi="AvenirNext forINTUIT"/>
              </w:rPr>
            </w:pPr>
          </w:p>
          <w:p w14:paraId="1D6320AB" w14:textId="77777777" w:rsidR="004A5BE6" w:rsidRPr="00E84071" w:rsidRDefault="004A5BE6" w:rsidP="009231FF">
            <w:pPr>
              <w:rPr>
                <w:rFonts w:ascii="AvenirNext forINTUIT" w:hAnsi="AvenirNext forINTUIT"/>
              </w:rPr>
            </w:pPr>
          </w:p>
          <w:p w14:paraId="7EE900C8"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BCFEF7E"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032391EA" w14:textId="77777777" w:rsidR="004A5BE6" w:rsidRPr="00E84071" w:rsidRDefault="004A5BE6" w:rsidP="009231FF">
            <w:pPr>
              <w:rPr>
                <w:rFonts w:ascii="AvenirNext forINTUIT" w:hAnsi="AvenirNext forINTUIT"/>
                <w:b/>
                <w:color w:val="476166" w:themeColor="accent1"/>
                <w:sz w:val="28"/>
                <w:szCs w:val="28"/>
              </w:rPr>
            </w:pPr>
          </w:p>
          <w:p w14:paraId="06A16905"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7946A255" w14:textId="77777777" w:rsidR="004A5BE6" w:rsidRPr="00C95530" w:rsidRDefault="004A5BE6" w:rsidP="009231FF">
            <w:pPr>
              <w:pStyle w:val="NoSpacing"/>
              <w:rPr>
                <w:rFonts w:ascii="AvenirNext forINTUIT" w:hAnsi="AvenirNext forINTUIT"/>
              </w:rPr>
            </w:pPr>
          </w:p>
          <w:p w14:paraId="25CE8C95"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7FF40877" w14:textId="77777777" w:rsidR="004A5BE6" w:rsidRPr="00E84071" w:rsidRDefault="004A5BE6" w:rsidP="009231FF">
            <w:pPr>
              <w:rPr>
                <w:rFonts w:ascii="AvenirNext forINTUIT" w:hAnsi="AvenirNext forINTUIT"/>
              </w:rPr>
            </w:pPr>
          </w:p>
        </w:tc>
      </w:tr>
    </w:tbl>
    <w:p w14:paraId="225432EE" w14:textId="77777777" w:rsidR="004A5BE6" w:rsidRPr="00E84071" w:rsidRDefault="004A5BE6" w:rsidP="004A5BE6">
      <w:pPr>
        <w:rPr>
          <w:rFonts w:ascii="AvenirNext forINTUIT" w:hAnsi="AvenirNext forINTUIT"/>
          <w:color w:val="476166" w:themeColor="accent1"/>
          <w:sz w:val="28"/>
          <w:szCs w:val="28"/>
        </w:rPr>
      </w:pPr>
    </w:p>
    <w:p w14:paraId="1332A922" w14:textId="77777777" w:rsidR="004A5BE6" w:rsidRPr="00E84071" w:rsidRDefault="004A5BE6" w:rsidP="004A5BE6">
      <w:pPr>
        <w:rPr>
          <w:rFonts w:ascii="AvenirNext forINTUIT" w:hAnsi="AvenirNext forINTUIT"/>
          <w:color w:val="476166" w:themeColor="accent1"/>
          <w:sz w:val="28"/>
          <w:szCs w:val="28"/>
        </w:rPr>
      </w:pPr>
    </w:p>
    <w:p w14:paraId="198F3A92" w14:textId="77777777" w:rsidR="004A5BE6" w:rsidRPr="00E84071" w:rsidRDefault="004A5BE6" w:rsidP="004A5BE6">
      <w:pPr>
        <w:rPr>
          <w:rFonts w:ascii="AvenirNext forINTUIT" w:hAnsi="AvenirNext forINTUIT"/>
          <w:color w:val="476166" w:themeColor="accent1"/>
          <w:sz w:val="28"/>
          <w:szCs w:val="28"/>
        </w:rPr>
      </w:pPr>
    </w:p>
    <w:p w14:paraId="1E22E64E" w14:textId="1A2E3CF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8DC5A65" w14:textId="77777777" w:rsidR="004A5BE6" w:rsidRPr="00E84071" w:rsidRDefault="004A5BE6" w:rsidP="004A5BE6">
      <w:pPr>
        <w:rPr>
          <w:rFonts w:ascii="AvenirNext forINTUIT" w:hAnsi="AvenirNext forINTUIT"/>
        </w:rPr>
      </w:pPr>
    </w:p>
    <w:p w14:paraId="2884A817" w14:textId="77777777" w:rsidR="004A5BE6" w:rsidRPr="00E84071" w:rsidRDefault="004A5BE6" w:rsidP="004A5BE6">
      <w:pPr>
        <w:rPr>
          <w:rFonts w:ascii="AvenirNext forINTUIT" w:hAnsi="AvenirNext forINTUIT"/>
          <w:color w:val="476166" w:themeColor="accent1"/>
          <w:sz w:val="28"/>
          <w:szCs w:val="28"/>
        </w:rPr>
      </w:pPr>
    </w:p>
    <w:p w14:paraId="0431343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3D70DA4" w14:textId="77777777" w:rsidTr="009231FF">
        <w:trPr>
          <w:trHeight w:val="4546"/>
        </w:trPr>
        <w:tc>
          <w:tcPr>
            <w:tcW w:w="284" w:type="dxa"/>
          </w:tcPr>
          <w:p w14:paraId="6EAC6B0E" w14:textId="77777777" w:rsidR="004A5BE6" w:rsidRPr="00E84071" w:rsidRDefault="004A5BE6" w:rsidP="009231FF">
            <w:pPr>
              <w:rPr>
                <w:rFonts w:ascii="AvenirNext forINTUIT" w:hAnsi="AvenirNext forINTUIT"/>
              </w:rPr>
            </w:pPr>
          </w:p>
          <w:p w14:paraId="6793F2D1" w14:textId="77777777" w:rsidR="004A5BE6" w:rsidRPr="00E84071" w:rsidRDefault="004A5BE6" w:rsidP="009231FF">
            <w:pPr>
              <w:rPr>
                <w:rFonts w:ascii="AvenirNext forINTUIT" w:hAnsi="AvenirNext forINTUIT"/>
              </w:rPr>
            </w:pPr>
          </w:p>
          <w:p w14:paraId="31D72A26" w14:textId="77777777" w:rsidR="004A5BE6" w:rsidRPr="00E84071" w:rsidRDefault="004A5BE6" w:rsidP="009231FF">
            <w:pPr>
              <w:rPr>
                <w:rFonts w:ascii="AvenirNext forINTUIT" w:hAnsi="AvenirNext forINTUIT"/>
              </w:rPr>
            </w:pPr>
          </w:p>
          <w:p w14:paraId="2678AEB3"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ED2DA05"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7A02FF94" w14:textId="77777777" w:rsidR="004A5BE6" w:rsidRPr="00E84071" w:rsidRDefault="004A5BE6" w:rsidP="009231FF">
            <w:pPr>
              <w:rPr>
                <w:rFonts w:ascii="AvenirNext forINTUIT" w:hAnsi="AvenirNext forINTUIT"/>
                <w:b/>
                <w:color w:val="476166" w:themeColor="accent1"/>
                <w:sz w:val="28"/>
                <w:szCs w:val="28"/>
              </w:rPr>
            </w:pPr>
          </w:p>
          <w:p w14:paraId="6013C414"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71562215" w14:textId="77777777" w:rsidR="004A5BE6" w:rsidRPr="00C95530" w:rsidRDefault="004A5BE6" w:rsidP="009231FF">
            <w:pPr>
              <w:pStyle w:val="NoSpacing"/>
              <w:rPr>
                <w:rFonts w:ascii="AvenirNext forINTUIT" w:hAnsi="AvenirNext forINTUIT"/>
              </w:rPr>
            </w:pPr>
          </w:p>
          <w:p w14:paraId="10667246"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453A979C" w14:textId="77777777" w:rsidR="004A5BE6" w:rsidRPr="00E84071" w:rsidRDefault="004A5BE6" w:rsidP="009231FF">
            <w:pPr>
              <w:rPr>
                <w:rFonts w:ascii="AvenirNext forINTUIT" w:hAnsi="AvenirNext forINTUIT"/>
              </w:rPr>
            </w:pPr>
          </w:p>
        </w:tc>
      </w:tr>
    </w:tbl>
    <w:p w14:paraId="1C3341D8" w14:textId="77777777" w:rsidR="004A5BE6" w:rsidRPr="00E84071" w:rsidRDefault="004A5BE6" w:rsidP="004A5BE6">
      <w:pPr>
        <w:rPr>
          <w:rFonts w:ascii="AvenirNext forINTUIT" w:hAnsi="AvenirNext forINTUIT"/>
          <w:color w:val="476166" w:themeColor="accent1"/>
          <w:sz w:val="28"/>
          <w:szCs w:val="28"/>
        </w:rPr>
      </w:pPr>
    </w:p>
    <w:p w14:paraId="7571B948" w14:textId="77777777" w:rsidR="004A5BE6" w:rsidRPr="00E84071" w:rsidRDefault="004A5BE6" w:rsidP="004A5BE6">
      <w:pPr>
        <w:rPr>
          <w:rFonts w:ascii="AvenirNext forINTUIT" w:hAnsi="AvenirNext forINTUIT"/>
          <w:color w:val="476166" w:themeColor="accent1"/>
          <w:sz w:val="28"/>
          <w:szCs w:val="28"/>
        </w:rPr>
      </w:pPr>
    </w:p>
    <w:p w14:paraId="26DDF9BE" w14:textId="77777777" w:rsidR="004A5BE6" w:rsidRPr="00E84071" w:rsidRDefault="004A5BE6" w:rsidP="004A5BE6">
      <w:pPr>
        <w:rPr>
          <w:rFonts w:ascii="AvenirNext forINTUIT" w:hAnsi="AvenirNext forINTUIT"/>
          <w:color w:val="476166" w:themeColor="accent1"/>
          <w:sz w:val="28"/>
          <w:szCs w:val="28"/>
        </w:rPr>
      </w:pPr>
    </w:p>
    <w:p w14:paraId="7AE4AA23" w14:textId="228FA0F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3C5986" w14:textId="77777777" w:rsidR="004A5BE6" w:rsidRPr="00E84071" w:rsidRDefault="004A5BE6" w:rsidP="004A5BE6">
      <w:pPr>
        <w:rPr>
          <w:rFonts w:ascii="AvenirNext forINTUIT" w:hAnsi="AvenirNext forINTUIT"/>
        </w:rPr>
      </w:pPr>
    </w:p>
    <w:p w14:paraId="2143324A" w14:textId="77777777" w:rsidR="004A5BE6" w:rsidRPr="00E84071" w:rsidRDefault="004A5BE6" w:rsidP="004A5BE6">
      <w:pPr>
        <w:rPr>
          <w:rFonts w:ascii="AvenirNext forINTUIT" w:hAnsi="AvenirNext forINTUIT"/>
          <w:color w:val="476166" w:themeColor="accent1"/>
          <w:sz w:val="28"/>
          <w:szCs w:val="28"/>
        </w:rPr>
      </w:pPr>
    </w:p>
    <w:p w14:paraId="29ECF4B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9AF6EA1" w14:textId="77777777" w:rsidTr="009231FF">
        <w:trPr>
          <w:trHeight w:val="4546"/>
        </w:trPr>
        <w:tc>
          <w:tcPr>
            <w:tcW w:w="284" w:type="dxa"/>
          </w:tcPr>
          <w:p w14:paraId="02759E73" w14:textId="77777777" w:rsidR="004A5BE6" w:rsidRPr="00E84071" w:rsidRDefault="004A5BE6" w:rsidP="009231FF">
            <w:pPr>
              <w:rPr>
                <w:rFonts w:ascii="AvenirNext forINTUIT" w:hAnsi="AvenirNext forINTUIT"/>
              </w:rPr>
            </w:pPr>
          </w:p>
          <w:p w14:paraId="754C668F" w14:textId="77777777" w:rsidR="004A5BE6" w:rsidRPr="00E84071" w:rsidRDefault="004A5BE6" w:rsidP="009231FF">
            <w:pPr>
              <w:rPr>
                <w:rFonts w:ascii="AvenirNext forINTUIT" w:hAnsi="AvenirNext forINTUIT"/>
              </w:rPr>
            </w:pPr>
          </w:p>
          <w:p w14:paraId="0F07726B" w14:textId="77777777" w:rsidR="004A5BE6" w:rsidRPr="00E84071" w:rsidRDefault="004A5BE6" w:rsidP="009231FF">
            <w:pPr>
              <w:rPr>
                <w:rFonts w:ascii="AvenirNext forINTUIT" w:hAnsi="AvenirNext forINTUIT"/>
              </w:rPr>
            </w:pPr>
          </w:p>
          <w:p w14:paraId="2BBD1DA8"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1278502"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34266270" w14:textId="77777777" w:rsidR="004A5BE6" w:rsidRPr="00E84071" w:rsidRDefault="004A5BE6" w:rsidP="009231FF">
            <w:pPr>
              <w:rPr>
                <w:rFonts w:ascii="AvenirNext forINTUIT" w:hAnsi="AvenirNext forINTUIT"/>
                <w:b/>
                <w:color w:val="476166" w:themeColor="accent1"/>
                <w:sz w:val="28"/>
                <w:szCs w:val="28"/>
              </w:rPr>
            </w:pPr>
          </w:p>
          <w:p w14:paraId="3F9B2BD1"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3EECD58E" w14:textId="77777777" w:rsidR="004A5BE6" w:rsidRPr="00C95530" w:rsidRDefault="004A5BE6" w:rsidP="009231FF">
            <w:pPr>
              <w:pStyle w:val="NoSpacing"/>
              <w:rPr>
                <w:rFonts w:ascii="AvenirNext forINTUIT" w:hAnsi="AvenirNext forINTUIT"/>
              </w:rPr>
            </w:pPr>
          </w:p>
          <w:p w14:paraId="1EC98041"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334A0505" w14:textId="77777777" w:rsidR="004A5BE6" w:rsidRPr="00E84071" w:rsidRDefault="004A5BE6" w:rsidP="009231FF">
            <w:pPr>
              <w:rPr>
                <w:rFonts w:ascii="AvenirNext forINTUIT" w:hAnsi="AvenirNext forINTUIT"/>
              </w:rPr>
            </w:pPr>
          </w:p>
        </w:tc>
      </w:tr>
    </w:tbl>
    <w:p w14:paraId="1A33D9DA" w14:textId="77777777" w:rsidR="004A5BE6" w:rsidRPr="00E84071" w:rsidRDefault="004A5BE6" w:rsidP="004A5BE6">
      <w:pPr>
        <w:rPr>
          <w:rFonts w:ascii="AvenirNext forINTUIT" w:hAnsi="AvenirNext forINTUIT"/>
          <w:color w:val="476166" w:themeColor="accent1"/>
          <w:sz w:val="28"/>
          <w:szCs w:val="28"/>
        </w:rPr>
      </w:pPr>
    </w:p>
    <w:p w14:paraId="52393EFC" w14:textId="77777777" w:rsidR="004A5BE6" w:rsidRPr="00E84071" w:rsidRDefault="004A5BE6" w:rsidP="004A5BE6">
      <w:pPr>
        <w:rPr>
          <w:rFonts w:ascii="AvenirNext forINTUIT" w:hAnsi="AvenirNext forINTUIT"/>
          <w:color w:val="476166" w:themeColor="accent1"/>
          <w:sz w:val="28"/>
          <w:szCs w:val="28"/>
        </w:rPr>
      </w:pPr>
    </w:p>
    <w:p w14:paraId="79322BA0" w14:textId="77777777" w:rsidR="004A5BE6" w:rsidRPr="00E84071" w:rsidRDefault="004A5BE6" w:rsidP="004A5BE6">
      <w:pPr>
        <w:rPr>
          <w:rFonts w:ascii="AvenirNext forINTUIT" w:hAnsi="AvenirNext forINTUIT"/>
          <w:color w:val="476166" w:themeColor="accent1"/>
          <w:sz w:val="28"/>
          <w:szCs w:val="28"/>
        </w:rPr>
      </w:pPr>
    </w:p>
    <w:p w14:paraId="7B1E44DE" w14:textId="45E94A32" w:rsidR="004A5BE6" w:rsidRDefault="004A5BE6" w:rsidP="0027280D">
      <w:pPr>
        <w:rPr>
          <w:rFonts w:ascii="AvenirNext forINTUIT" w:hAnsi="AvenirNext forINTUIT"/>
          <w:color w:val="476166" w:themeColor="accent1"/>
          <w:sz w:val="28"/>
          <w:szCs w:val="28"/>
        </w:rPr>
      </w:pPr>
    </w:p>
    <w:p w14:paraId="21D02D91" w14:textId="7777777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5C9F296" w14:textId="77777777" w:rsidR="004A5BE6" w:rsidRPr="00E84071" w:rsidRDefault="004A5BE6" w:rsidP="004A5BE6">
      <w:pPr>
        <w:rPr>
          <w:rFonts w:ascii="AvenirNext forINTUIT" w:hAnsi="AvenirNext forINTUIT"/>
        </w:rPr>
      </w:pPr>
    </w:p>
    <w:p w14:paraId="3F6C3890" w14:textId="77777777" w:rsidR="004A5BE6" w:rsidRPr="00E84071" w:rsidRDefault="004A5BE6" w:rsidP="004A5BE6">
      <w:pPr>
        <w:rPr>
          <w:rFonts w:ascii="AvenirNext forINTUIT" w:hAnsi="AvenirNext forINTUIT"/>
          <w:color w:val="476166" w:themeColor="accent1"/>
          <w:sz w:val="28"/>
          <w:szCs w:val="28"/>
        </w:rPr>
      </w:pPr>
    </w:p>
    <w:p w14:paraId="35C2BE83"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7AF54E9" w14:textId="77777777" w:rsidTr="009231FF">
        <w:trPr>
          <w:trHeight w:val="4546"/>
        </w:trPr>
        <w:tc>
          <w:tcPr>
            <w:tcW w:w="284" w:type="dxa"/>
          </w:tcPr>
          <w:p w14:paraId="0B136509" w14:textId="77777777" w:rsidR="004A5BE6" w:rsidRPr="00E84071" w:rsidRDefault="004A5BE6" w:rsidP="009231FF">
            <w:pPr>
              <w:rPr>
                <w:rFonts w:ascii="AvenirNext forINTUIT" w:hAnsi="AvenirNext forINTUIT"/>
              </w:rPr>
            </w:pPr>
          </w:p>
          <w:p w14:paraId="0217BBA7" w14:textId="77777777" w:rsidR="004A5BE6" w:rsidRPr="00E84071" w:rsidRDefault="004A5BE6" w:rsidP="009231FF">
            <w:pPr>
              <w:rPr>
                <w:rFonts w:ascii="AvenirNext forINTUIT" w:hAnsi="AvenirNext forINTUIT"/>
              </w:rPr>
            </w:pPr>
          </w:p>
          <w:p w14:paraId="63869DAE" w14:textId="77777777" w:rsidR="004A5BE6" w:rsidRPr="00E84071" w:rsidRDefault="004A5BE6" w:rsidP="009231FF">
            <w:pPr>
              <w:rPr>
                <w:rFonts w:ascii="AvenirNext forINTUIT" w:hAnsi="AvenirNext forINTUIT"/>
              </w:rPr>
            </w:pPr>
          </w:p>
          <w:p w14:paraId="3E5BF5E7" w14:textId="77777777" w:rsidR="004A5BE6" w:rsidRPr="00E84071" w:rsidRDefault="004A5BE6" w:rsidP="009231FF">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8F579A7" w14:textId="77777777" w:rsidR="004A5BE6" w:rsidRPr="00E84071" w:rsidRDefault="004A5BE6" w:rsidP="009231FF">
            <w:pPr>
              <w:pStyle w:val="Heading5"/>
              <w:rPr>
                <w:rFonts w:ascii="AvenirNext forINTUIT" w:hAnsi="AvenirNext forINTUIT"/>
                <w:sz w:val="44"/>
                <w:szCs w:val="44"/>
              </w:rPr>
            </w:pPr>
            <w:r>
              <w:rPr>
                <w:rFonts w:ascii="AvenirNext forINTUIT" w:hAnsi="AvenirNext forINTUIT"/>
                <w:sz w:val="44"/>
                <w:szCs w:val="44"/>
              </w:rPr>
              <w:t>XVI</w:t>
            </w:r>
          </w:p>
          <w:p w14:paraId="2C48FA99" w14:textId="77777777" w:rsidR="004A5BE6" w:rsidRPr="00E84071" w:rsidRDefault="004A5BE6" w:rsidP="009231FF">
            <w:pPr>
              <w:rPr>
                <w:rFonts w:ascii="AvenirNext forINTUIT" w:hAnsi="AvenirNext forINTUIT"/>
                <w:b/>
                <w:color w:val="476166" w:themeColor="accent1"/>
                <w:sz w:val="28"/>
                <w:szCs w:val="28"/>
              </w:rPr>
            </w:pPr>
          </w:p>
          <w:p w14:paraId="06C28DE3" w14:textId="77777777" w:rsidR="004A5BE6" w:rsidRPr="00C33FA9" w:rsidRDefault="004A5BE6" w:rsidP="009231FF">
            <w:pPr>
              <w:pStyle w:val="NoSpacing"/>
              <w:rPr>
                <w:rFonts w:ascii="AvenirNext forINTUIT" w:hAnsi="AvenirNext forINTUIT"/>
              </w:rPr>
            </w:pPr>
            <w:r w:rsidRPr="00C33FA9">
              <w:rPr>
                <w:rFonts w:ascii="AvenirNext forINTUIT" w:hAnsi="AvenirNext forINTUIT"/>
              </w:rPr>
              <w:t xml:space="preserve">XVI. </w:t>
            </w:r>
          </w:p>
          <w:p w14:paraId="70C9E9D2" w14:textId="77777777" w:rsidR="004A5BE6" w:rsidRPr="00C95530" w:rsidRDefault="004A5BE6" w:rsidP="009231FF">
            <w:pPr>
              <w:pStyle w:val="NoSpacing"/>
              <w:rPr>
                <w:rFonts w:ascii="AvenirNext forINTUIT" w:hAnsi="AvenirNext forINTUIT"/>
              </w:rPr>
            </w:pPr>
          </w:p>
          <w:p w14:paraId="0D1C0B83" w14:textId="77777777" w:rsidR="004A5BE6" w:rsidRPr="00E84071" w:rsidRDefault="004A5BE6" w:rsidP="009231FF">
            <w:pPr>
              <w:pStyle w:val="NoSpacing"/>
              <w:rPr>
                <w:rFonts w:ascii="AvenirNext forINTUIT" w:hAnsi="AvenirNext forINTUIT"/>
                <w:b/>
                <w:color w:val="476166" w:themeColor="accent1"/>
                <w:sz w:val="28"/>
                <w:szCs w:val="28"/>
              </w:rPr>
            </w:pPr>
          </w:p>
        </w:tc>
        <w:tc>
          <w:tcPr>
            <w:tcW w:w="442" w:type="dxa"/>
          </w:tcPr>
          <w:p w14:paraId="07F25B90" w14:textId="77777777" w:rsidR="004A5BE6" w:rsidRPr="00E84071" w:rsidRDefault="004A5BE6" w:rsidP="009231FF">
            <w:pPr>
              <w:rPr>
                <w:rFonts w:ascii="AvenirNext forINTUIT" w:hAnsi="AvenirNext forINTUIT"/>
              </w:rPr>
            </w:pPr>
          </w:p>
        </w:tc>
      </w:tr>
    </w:tbl>
    <w:p w14:paraId="1C59784A" w14:textId="77777777" w:rsidR="004A5BE6" w:rsidRPr="00E84071" w:rsidRDefault="004A5BE6" w:rsidP="004A5BE6">
      <w:pPr>
        <w:rPr>
          <w:rFonts w:ascii="AvenirNext forINTUIT" w:hAnsi="AvenirNext forINTUIT"/>
          <w:color w:val="476166" w:themeColor="accent1"/>
          <w:sz w:val="28"/>
          <w:szCs w:val="28"/>
        </w:rPr>
      </w:pPr>
    </w:p>
    <w:p w14:paraId="2F687C49" w14:textId="77777777" w:rsidR="004A5BE6" w:rsidRPr="00E84071" w:rsidRDefault="004A5BE6" w:rsidP="004A5BE6">
      <w:pPr>
        <w:rPr>
          <w:rFonts w:ascii="AvenirNext forINTUIT" w:hAnsi="AvenirNext forINTUIT"/>
          <w:color w:val="476166" w:themeColor="accent1"/>
          <w:sz w:val="28"/>
          <w:szCs w:val="28"/>
        </w:rPr>
      </w:pPr>
    </w:p>
    <w:p w14:paraId="5674C859" w14:textId="77777777" w:rsidR="004A5BE6" w:rsidRPr="00E84071" w:rsidRDefault="004A5BE6" w:rsidP="004A5BE6">
      <w:pPr>
        <w:rPr>
          <w:rFonts w:ascii="AvenirNext forINTUIT" w:hAnsi="AvenirNext forINTUIT"/>
          <w:color w:val="476166" w:themeColor="accent1"/>
          <w:sz w:val="28"/>
          <w:szCs w:val="28"/>
        </w:rPr>
      </w:pPr>
    </w:p>
    <w:p w14:paraId="3E9A70E1" w14:textId="220CBD18"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0AF2410" w14:textId="77777777" w:rsidR="004A5BE6" w:rsidRPr="00E84071" w:rsidRDefault="004A5BE6" w:rsidP="004A5BE6">
      <w:pPr>
        <w:rPr>
          <w:rFonts w:ascii="AvenirNext forINTUIT" w:hAnsi="AvenirNext forINTUIT"/>
        </w:rPr>
      </w:pPr>
    </w:p>
    <w:p w14:paraId="6A076AE1" w14:textId="77777777" w:rsidR="004A5BE6" w:rsidRPr="00E84071" w:rsidRDefault="004A5BE6" w:rsidP="004A5BE6">
      <w:pPr>
        <w:rPr>
          <w:rFonts w:ascii="AvenirNext forINTUIT" w:hAnsi="AvenirNext forINTUIT"/>
          <w:color w:val="476166" w:themeColor="accent1"/>
          <w:sz w:val="28"/>
          <w:szCs w:val="28"/>
        </w:rPr>
      </w:pPr>
    </w:p>
    <w:p w14:paraId="399C174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295344B" w14:textId="77777777" w:rsidTr="009231FF">
        <w:trPr>
          <w:trHeight w:val="4546"/>
        </w:trPr>
        <w:tc>
          <w:tcPr>
            <w:tcW w:w="284" w:type="dxa"/>
          </w:tcPr>
          <w:p w14:paraId="3434C01A" w14:textId="77777777" w:rsidR="004A5BE6" w:rsidRPr="00172DA4" w:rsidRDefault="004A5BE6" w:rsidP="009231FF">
            <w:pPr>
              <w:rPr>
                <w:rFonts w:ascii="AvenirNext forINTUIT" w:hAnsi="AvenirNext forINTUIT"/>
                <w:highlight w:val="yellow"/>
              </w:rPr>
            </w:pPr>
          </w:p>
          <w:p w14:paraId="66BA74B8" w14:textId="77777777" w:rsidR="004A5BE6" w:rsidRPr="00172DA4" w:rsidRDefault="004A5BE6" w:rsidP="009231FF">
            <w:pPr>
              <w:rPr>
                <w:rFonts w:ascii="AvenirNext forINTUIT" w:hAnsi="AvenirNext forINTUIT"/>
                <w:highlight w:val="yellow"/>
              </w:rPr>
            </w:pPr>
          </w:p>
          <w:p w14:paraId="1A1C976E" w14:textId="77777777" w:rsidR="004A5BE6" w:rsidRPr="00172DA4" w:rsidRDefault="004A5BE6" w:rsidP="009231FF">
            <w:pPr>
              <w:rPr>
                <w:rFonts w:ascii="AvenirNext forINTUIT" w:hAnsi="AvenirNext forINTUIT"/>
                <w:highlight w:val="yellow"/>
              </w:rPr>
            </w:pPr>
          </w:p>
          <w:p w14:paraId="55EA0F9B" w14:textId="77777777" w:rsidR="004A5BE6" w:rsidRPr="00172DA4" w:rsidRDefault="004A5BE6" w:rsidP="009231FF">
            <w:pPr>
              <w:rPr>
                <w:rFonts w:ascii="AvenirNext forINTUIT" w:hAnsi="AvenirNext forINTUIT"/>
                <w:highlight w:val="yellow"/>
              </w:rPr>
            </w:pPr>
          </w:p>
        </w:tc>
        <w:tc>
          <w:tcPr>
            <w:tcW w:w="10064" w:type="dxa"/>
            <w:tcBorders>
              <w:top w:val="single" w:sz="18" w:space="0" w:color="476166" w:themeColor="accent1"/>
              <w:bottom w:val="single" w:sz="18" w:space="0" w:color="476166" w:themeColor="accent1"/>
            </w:tcBorders>
          </w:tcPr>
          <w:p w14:paraId="0F659370" w14:textId="77777777" w:rsidR="004A5BE6" w:rsidRPr="00172DA4" w:rsidRDefault="004A5BE6" w:rsidP="009231FF">
            <w:pPr>
              <w:pStyle w:val="Heading5"/>
              <w:rPr>
                <w:rFonts w:ascii="AvenirNext forINTUIT" w:hAnsi="AvenirNext forINTUIT"/>
                <w:sz w:val="44"/>
                <w:szCs w:val="44"/>
                <w:highlight w:val="yellow"/>
              </w:rPr>
            </w:pPr>
            <w:r w:rsidRPr="00172DA4">
              <w:rPr>
                <w:rFonts w:ascii="AvenirNext forINTUIT" w:hAnsi="AvenirNext forINTUIT"/>
                <w:sz w:val="44"/>
                <w:szCs w:val="44"/>
                <w:highlight w:val="yellow"/>
              </w:rPr>
              <w:t>XVI</w:t>
            </w:r>
          </w:p>
          <w:p w14:paraId="46D5F944" w14:textId="77777777" w:rsidR="004A5BE6" w:rsidRPr="00172DA4" w:rsidRDefault="004A5BE6" w:rsidP="009231FF">
            <w:pPr>
              <w:rPr>
                <w:rFonts w:ascii="AvenirNext forINTUIT" w:hAnsi="AvenirNext forINTUIT"/>
                <w:b/>
                <w:color w:val="476166" w:themeColor="accent1"/>
                <w:sz w:val="28"/>
                <w:szCs w:val="28"/>
                <w:highlight w:val="yellow"/>
              </w:rPr>
            </w:pPr>
          </w:p>
          <w:p w14:paraId="19C88DC8" w14:textId="77777777" w:rsidR="004A5BE6" w:rsidRPr="00172DA4" w:rsidRDefault="004A5BE6" w:rsidP="009231FF">
            <w:pPr>
              <w:pStyle w:val="NoSpacing"/>
              <w:rPr>
                <w:rFonts w:ascii="AvenirNext forINTUIT" w:hAnsi="AvenirNext forINTUIT"/>
                <w:highlight w:val="yellow"/>
              </w:rPr>
            </w:pPr>
            <w:r w:rsidRPr="00172DA4">
              <w:rPr>
                <w:rFonts w:ascii="AvenirNext forINTUIT" w:hAnsi="AvenirNext forINTUIT"/>
                <w:highlight w:val="yellow"/>
              </w:rPr>
              <w:t xml:space="preserve">XVI. </w:t>
            </w:r>
          </w:p>
          <w:p w14:paraId="3DF3F099" w14:textId="77777777" w:rsidR="004A5BE6" w:rsidRPr="00172DA4" w:rsidRDefault="004A5BE6" w:rsidP="009231FF">
            <w:pPr>
              <w:pStyle w:val="NoSpacing"/>
              <w:rPr>
                <w:rFonts w:ascii="AvenirNext forINTUIT" w:hAnsi="AvenirNext forINTUIT"/>
                <w:highlight w:val="yellow"/>
              </w:rPr>
            </w:pPr>
          </w:p>
          <w:p w14:paraId="5261E73C" w14:textId="77777777" w:rsidR="004A5BE6" w:rsidRPr="00172DA4" w:rsidRDefault="004A5BE6" w:rsidP="009231FF">
            <w:pPr>
              <w:pStyle w:val="NoSpacing"/>
              <w:rPr>
                <w:rFonts w:ascii="AvenirNext forINTUIT" w:hAnsi="AvenirNext forINTUIT"/>
                <w:b/>
                <w:color w:val="476166" w:themeColor="accent1"/>
                <w:sz w:val="28"/>
                <w:szCs w:val="28"/>
                <w:highlight w:val="yellow"/>
              </w:rPr>
            </w:pPr>
          </w:p>
        </w:tc>
        <w:tc>
          <w:tcPr>
            <w:tcW w:w="442" w:type="dxa"/>
          </w:tcPr>
          <w:p w14:paraId="10F0D7D8" w14:textId="77777777" w:rsidR="004A5BE6" w:rsidRPr="00E84071" w:rsidRDefault="004A5BE6" w:rsidP="009231FF">
            <w:pPr>
              <w:rPr>
                <w:rFonts w:ascii="AvenirNext forINTUIT" w:hAnsi="AvenirNext forINTUIT"/>
              </w:rPr>
            </w:pPr>
          </w:p>
        </w:tc>
      </w:tr>
    </w:tbl>
    <w:p w14:paraId="3103C4EA" w14:textId="77777777" w:rsidR="004A5BE6" w:rsidRPr="00E84071" w:rsidRDefault="004A5BE6" w:rsidP="004A5BE6">
      <w:pPr>
        <w:rPr>
          <w:rFonts w:ascii="AvenirNext forINTUIT" w:hAnsi="AvenirNext forINTUIT"/>
          <w:color w:val="476166" w:themeColor="accent1"/>
          <w:sz w:val="28"/>
          <w:szCs w:val="28"/>
        </w:rPr>
      </w:pPr>
    </w:p>
    <w:p w14:paraId="78A60A2A" w14:textId="77777777" w:rsidR="004A5BE6" w:rsidRPr="00E84071" w:rsidRDefault="004A5BE6" w:rsidP="004A5BE6">
      <w:pPr>
        <w:rPr>
          <w:rFonts w:ascii="AvenirNext forINTUIT" w:hAnsi="AvenirNext forINTUIT"/>
          <w:color w:val="476166" w:themeColor="accent1"/>
          <w:sz w:val="28"/>
          <w:szCs w:val="28"/>
        </w:rPr>
      </w:pPr>
    </w:p>
    <w:p w14:paraId="14E0F734" w14:textId="77777777" w:rsidR="004A5BE6" w:rsidRPr="00E84071" w:rsidRDefault="004A5BE6" w:rsidP="004A5BE6">
      <w:pPr>
        <w:rPr>
          <w:rFonts w:ascii="AvenirNext forINTUIT" w:hAnsi="AvenirNext forINTUIT"/>
          <w:color w:val="476166" w:themeColor="accent1"/>
          <w:sz w:val="28"/>
          <w:szCs w:val="28"/>
        </w:rPr>
      </w:pPr>
    </w:p>
    <w:p w14:paraId="5DBEFA5D" w14:textId="77777777" w:rsidR="0027280D" w:rsidRPr="00E84071" w:rsidRDefault="0027280D" w:rsidP="0027280D">
      <w:pPr>
        <w:rPr>
          <w:rFonts w:ascii="AvenirNext forINTUIT" w:hAnsi="AvenirNext forINTUIT"/>
          <w:color w:val="476166" w:themeColor="accent1"/>
          <w:sz w:val="28"/>
          <w:szCs w:val="28"/>
        </w:rPr>
      </w:pPr>
    </w:p>
    <w:sectPr w:rsidR="0027280D" w:rsidRPr="00E84071" w:rsidSect="00E74B29">
      <w:headerReference w:type="default" r:id="rId30"/>
      <w:footerReference w:type="even" r:id="rId31"/>
      <w:footerReference w:type="default" r:id="rId3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428C16" w14:textId="77777777" w:rsidR="00A71940" w:rsidRDefault="00A71940" w:rsidP="00E74B29">
      <w:r>
        <w:separator/>
      </w:r>
    </w:p>
  </w:endnote>
  <w:endnote w:type="continuationSeparator" w:id="0">
    <w:p w14:paraId="49834CCE" w14:textId="77777777" w:rsidR="00A71940" w:rsidRDefault="00A7194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601F347A" w14:textId="77777777" w:rsidR="004A3253" w:rsidRDefault="004A325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4A3253" w:rsidRDefault="004A3253"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4A3253" w:rsidRDefault="004A3253"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A3253" w14:paraId="14D689A8" w14:textId="77777777" w:rsidTr="006709F1">
      <w:tc>
        <w:tcPr>
          <w:tcW w:w="1079" w:type="dxa"/>
        </w:tcPr>
        <w:p w14:paraId="7C81DD88" w14:textId="77777777" w:rsidR="004A3253" w:rsidRPr="00E74B29" w:rsidRDefault="004A3253" w:rsidP="006709F1">
          <w:pPr>
            <w:pStyle w:val="Footer"/>
          </w:pPr>
        </w:p>
      </w:tc>
      <w:tc>
        <w:tcPr>
          <w:tcW w:w="5395" w:type="dxa"/>
        </w:tcPr>
        <w:p w14:paraId="1D1CA451" w14:textId="77777777" w:rsidR="004A3253" w:rsidRPr="00874FE7" w:rsidRDefault="004A3253" w:rsidP="001218D1">
          <w:pPr>
            <w:pStyle w:val="Footer"/>
          </w:pPr>
          <w:r>
            <w:t>XVI</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ED87F48" w14:textId="07B94693" w:rsidR="004A3253" w:rsidRPr="00E74B29" w:rsidRDefault="004A3253"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6B5D9F">
                <w:rPr>
                  <w:noProof/>
                </w:rPr>
                <w:t>39</w:t>
              </w:r>
              <w:r w:rsidRPr="00E74B29">
                <w:fldChar w:fldCharType="end"/>
              </w:r>
            </w:p>
          </w:sdtContent>
        </w:sdt>
      </w:tc>
      <w:tc>
        <w:tcPr>
          <w:tcW w:w="1079" w:type="dxa"/>
        </w:tcPr>
        <w:p w14:paraId="0297CE6B" w14:textId="77777777" w:rsidR="004A3253" w:rsidRPr="00E74B29" w:rsidRDefault="004A3253" w:rsidP="006709F1">
          <w:pPr>
            <w:pStyle w:val="Footer"/>
          </w:pPr>
        </w:p>
      </w:tc>
    </w:tr>
  </w:tbl>
  <w:p w14:paraId="056BC103" w14:textId="77777777" w:rsidR="004A3253" w:rsidRDefault="004A3253"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3554A" w14:textId="77777777" w:rsidR="00A71940" w:rsidRDefault="00A71940" w:rsidP="00E74B29">
      <w:r>
        <w:separator/>
      </w:r>
    </w:p>
  </w:footnote>
  <w:footnote w:type="continuationSeparator" w:id="0">
    <w:p w14:paraId="3AA2EF24" w14:textId="77777777" w:rsidR="00A71940" w:rsidRDefault="00A71940"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4A3253" w:rsidRDefault="004A3253">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5BDE"/>
    <w:multiLevelType w:val="hybridMultilevel"/>
    <w:tmpl w:val="3FEA7CC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D358C"/>
    <w:multiLevelType w:val="hybridMultilevel"/>
    <w:tmpl w:val="094A94D8"/>
    <w:lvl w:ilvl="0" w:tplc="EBCCA6D4">
      <w:numFmt w:val="bullet"/>
      <w:lvlText w:val="-"/>
      <w:lvlJc w:val="left"/>
      <w:pPr>
        <w:ind w:left="135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76D5"/>
    <w:multiLevelType w:val="hybridMultilevel"/>
    <w:tmpl w:val="10E22FA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10" w15:restartNumberingAfterBreak="0">
    <w:nsid w:val="34AE34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1"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3" w15:restartNumberingAfterBreak="0">
    <w:nsid w:val="41E47C4E"/>
    <w:multiLevelType w:val="multilevel"/>
    <w:tmpl w:val="6A4EC35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069" w:hanging="360"/>
      </w:pPr>
      <w:rPr>
        <w:rFonts w:ascii="Wingdings" w:hAnsi="Wingdings" w:hint="default"/>
      </w:rPr>
    </w:lvl>
    <w:lvl w:ilvl="3">
      <w:numFmt w:val="bullet"/>
      <w:lvlText w:val="-"/>
      <w:lvlJc w:val="left"/>
      <w:pPr>
        <w:ind w:left="1920" w:hanging="360"/>
      </w:pPr>
      <w:rPr>
        <w:rFonts w:ascii="Calibri" w:eastAsiaTheme="minorHAnsi" w:hAnsi="Calibri" w:cs="Calibri" w:hint="default"/>
      </w:rPr>
    </w:lvl>
    <w:lvl w:ilvl="4">
      <w:start w:val="1"/>
      <w:numFmt w:val="bullet"/>
      <w:lvlText w:val="o"/>
      <w:lvlJc w:val="left"/>
      <w:pPr>
        <w:ind w:left="277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8038E9"/>
    <w:multiLevelType w:val="multilevel"/>
    <w:tmpl w:val="32147E5E"/>
    <w:lvl w:ilvl="0">
      <w:start w:val="1"/>
      <w:numFmt w:val="decimal"/>
      <w:lvlText w:val="%1."/>
      <w:lvlJc w:val="left"/>
      <w:pPr>
        <w:ind w:left="720" w:hanging="360"/>
      </w:pPr>
    </w:lvl>
    <w:lvl w:ilvl="1">
      <w:start w:val="1"/>
      <w:numFmt w:val="decimal"/>
      <w:lvlText w:val="%1.%2."/>
      <w:lvlJc w:val="left"/>
      <w:pPr>
        <w:ind w:left="1152" w:hanging="432"/>
      </w:pPr>
    </w:lvl>
    <w:lvl w:ilvl="2">
      <w:numFmt w:val="bullet"/>
      <w:lvlText w:val="-"/>
      <w:lvlJc w:val="left"/>
      <w:pPr>
        <w:ind w:left="1496" w:hanging="504"/>
      </w:pPr>
      <w:rPr>
        <w:rFonts w:ascii="Calibri" w:eastAsiaTheme="minorHAnsi" w:hAnsi="Calibri" w:cs="Calibri"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B10001"/>
    <w:multiLevelType w:val="multilevel"/>
    <w:tmpl w:val="090A2376"/>
    <w:lvl w:ilvl="0">
      <w:start w:val="1"/>
      <w:numFmt w:val="bullet"/>
      <w:lvlText w:val="⮚"/>
      <w:lvlJc w:val="left"/>
      <w:pPr>
        <w:ind w:left="1067" w:hanging="359"/>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68706635"/>
    <w:multiLevelType w:val="multilevel"/>
    <w:tmpl w:val="87181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22" w15:restartNumberingAfterBreak="0">
    <w:nsid w:val="6AB168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28"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279C"/>
    <w:multiLevelType w:val="hybridMultilevel"/>
    <w:tmpl w:val="ADDEACB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1"/>
  </w:num>
  <w:num w:numId="4">
    <w:abstractNumId w:val="26"/>
  </w:num>
  <w:num w:numId="5">
    <w:abstractNumId w:val="29"/>
  </w:num>
  <w:num w:numId="6">
    <w:abstractNumId w:val="14"/>
  </w:num>
  <w:num w:numId="7">
    <w:abstractNumId w:val="12"/>
  </w:num>
  <w:num w:numId="8">
    <w:abstractNumId w:val="27"/>
  </w:num>
  <w:num w:numId="9">
    <w:abstractNumId w:val="24"/>
  </w:num>
  <w:num w:numId="10">
    <w:abstractNumId w:val="11"/>
  </w:num>
  <w:num w:numId="11">
    <w:abstractNumId w:val="9"/>
  </w:num>
  <w:num w:numId="12">
    <w:abstractNumId w:val="2"/>
  </w:num>
  <w:num w:numId="13">
    <w:abstractNumId w:val="17"/>
  </w:num>
  <w:num w:numId="14">
    <w:abstractNumId w:val="1"/>
  </w:num>
  <w:num w:numId="15">
    <w:abstractNumId w:val="18"/>
  </w:num>
  <w:num w:numId="16">
    <w:abstractNumId w:val="25"/>
  </w:num>
  <w:num w:numId="17">
    <w:abstractNumId w:val="6"/>
  </w:num>
  <w:num w:numId="18">
    <w:abstractNumId w:val="16"/>
  </w:num>
  <w:num w:numId="19">
    <w:abstractNumId w:val="4"/>
  </w:num>
  <w:num w:numId="20">
    <w:abstractNumId w:val="23"/>
  </w:num>
  <w:num w:numId="21">
    <w:abstractNumId w:val="28"/>
  </w:num>
  <w:num w:numId="22">
    <w:abstractNumId w:val="15"/>
  </w:num>
  <w:num w:numId="23">
    <w:abstractNumId w:val="10"/>
  </w:num>
  <w:num w:numId="24">
    <w:abstractNumId w:val="20"/>
  </w:num>
  <w:num w:numId="25">
    <w:abstractNumId w:val="7"/>
  </w:num>
  <w:num w:numId="26">
    <w:abstractNumId w:val="19"/>
  </w:num>
  <w:num w:numId="27">
    <w:abstractNumId w:val="13"/>
  </w:num>
  <w:num w:numId="28">
    <w:abstractNumId w:val="3"/>
  </w:num>
  <w:num w:numId="29">
    <w:abstractNumId w:val="30"/>
  </w:num>
  <w:num w:numId="30">
    <w:abstractNumId w:val="8"/>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346A0"/>
    <w:rsid w:val="00040CCA"/>
    <w:rsid w:val="00041266"/>
    <w:rsid w:val="00051DC3"/>
    <w:rsid w:val="00053AB8"/>
    <w:rsid w:val="00057483"/>
    <w:rsid w:val="0006610F"/>
    <w:rsid w:val="00076BA3"/>
    <w:rsid w:val="000773A2"/>
    <w:rsid w:val="0008506A"/>
    <w:rsid w:val="00085FBB"/>
    <w:rsid w:val="00086FA5"/>
    <w:rsid w:val="000A7BCA"/>
    <w:rsid w:val="000B4B7E"/>
    <w:rsid w:val="000B711F"/>
    <w:rsid w:val="000D0474"/>
    <w:rsid w:val="000D190D"/>
    <w:rsid w:val="000D684A"/>
    <w:rsid w:val="000E1F1F"/>
    <w:rsid w:val="000E4641"/>
    <w:rsid w:val="000E7CE8"/>
    <w:rsid w:val="000F0099"/>
    <w:rsid w:val="000F00AC"/>
    <w:rsid w:val="000F3650"/>
    <w:rsid w:val="000F5F97"/>
    <w:rsid w:val="000F618B"/>
    <w:rsid w:val="00101873"/>
    <w:rsid w:val="0010306B"/>
    <w:rsid w:val="00103A95"/>
    <w:rsid w:val="00113AD7"/>
    <w:rsid w:val="00114609"/>
    <w:rsid w:val="001218D1"/>
    <w:rsid w:val="00124C6B"/>
    <w:rsid w:val="00136426"/>
    <w:rsid w:val="0014523C"/>
    <w:rsid w:val="00151F66"/>
    <w:rsid w:val="00172DA4"/>
    <w:rsid w:val="00176F20"/>
    <w:rsid w:val="00177F8D"/>
    <w:rsid w:val="001842FA"/>
    <w:rsid w:val="00185F4A"/>
    <w:rsid w:val="001954FA"/>
    <w:rsid w:val="00197EE8"/>
    <w:rsid w:val="001A02BC"/>
    <w:rsid w:val="001A6A69"/>
    <w:rsid w:val="001B1B42"/>
    <w:rsid w:val="001B3583"/>
    <w:rsid w:val="001B36F3"/>
    <w:rsid w:val="001C2BD7"/>
    <w:rsid w:val="001C43DC"/>
    <w:rsid w:val="001C501E"/>
    <w:rsid w:val="001C6CF4"/>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1198"/>
    <w:rsid w:val="00263C54"/>
    <w:rsid w:val="00265110"/>
    <w:rsid w:val="0027280D"/>
    <w:rsid w:val="00272BE4"/>
    <w:rsid w:val="00282945"/>
    <w:rsid w:val="00287304"/>
    <w:rsid w:val="002910F9"/>
    <w:rsid w:val="002B21D0"/>
    <w:rsid w:val="002C448E"/>
    <w:rsid w:val="002D2200"/>
    <w:rsid w:val="002F097D"/>
    <w:rsid w:val="002F1EEB"/>
    <w:rsid w:val="003042A9"/>
    <w:rsid w:val="003223DA"/>
    <w:rsid w:val="00322FD5"/>
    <w:rsid w:val="00342BB0"/>
    <w:rsid w:val="00345998"/>
    <w:rsid w:val="00352FC5"/>
    <w:rsid w:val="00356C7B"/>
    <w:rsid w:val="00364CB2"/>
    <w:rsid w:val="0036549B"/>
    <w:rsid w:val="00365C04"/>
    <w:rsid w:val="00367724"/>
    <w:rsid w:val="003703CB"/>
    <w:rsid w:val="003924CE"/>
    <w:rsid w:val="003A18A1"/>
    <w:rsid w:val="003A2E20"/>
    <w:rsid w:val="003A41FA"/>
    <w:rsid w:val="003A4BDA"/>
    <w:rsid w:val="003B7743"/>
    <w:rsid w:val="003C2AB8"/>
    <w:rsid w:val="003C4A6D"/>
    <w:rsid w:val="003D24D5"/>
    <w:rsid w:val="003D645F"/>
    <w:rsid w:val="003D7B95"/>
    <w:rsid w:val="003E09EB"/>
    <w:rsid w:val="003E2304"/>
    <w:rsid w:val="003F43C2"/>
    <w:rsid w:val="00401C45"/>
    <w:rsid w:val="00402388"/>
    <w:rsid w:val="0040564B"/>
    <w:rsid w:val="004145F9"/>
    <w:rsid w:val="00431D7B"/>
    <w:rsid w:val="00440DDD"/>
    <w:rsid w:val="0048120C"/>
    <w:rsid w:val="00485D19"/>
    <w:rsid w:val="004909D9"/>
    <w:rsid w:val="004921FF"/>
    <w:rsid w:val="00497079"/>
    <w:rsid w:val="004A3253"/>
    <w:rsid w:val="004A455D"/>
    <w:rsid w:val="004A5BE6"/>
    <w:rsid w:val="004A78B5"/>
    <w:rsid w:val="004B1B18"/>
    <w:rsid w:val="004D5C80"/>
    <w:rsid w:val="004D71EE"/>
    <w:rsid w:val="004E115E"/>
    <w:rsid w:val="004E5DAD"/>
    <w:rsid w:val="0050634C"/>
    <w:rsid w:val="00512E58"/>
    <w:rsid w:val="00521481"/>
    <w:rsid w:val="00522420"/>
    <w:rsid w:val="0053191F"/>
    <w:rsid w:val="005442DB"/>
    <w:rsid w:val="005468F1"/>
    <w:rsid w:val="005675FB"/>
    <w:rsid w:val="005676C7"/>
    <w:rsid w:val="00567D2B"/>
    <w:rsid w:val="00577593"/>
    <w:rsid w:val="0058425B"/>
    <w:rsid w:val="00591E72"/>
    <w:rsid w:val="005A340E"/>
    <w:rsid w:val="005B42EF"/>
    <w:rsid w:val="005B5A5C"/>
    <w:rsid w:val="005C0AA2"/>
    <w:rsid w:val="005C2177"/>
    <w:rsid w:val="005C3171"/>
    <w:rsid w:val="005C5E40"/>
    <w:rsid w:val="005D1DA8"/>
    <w:rsid w:val="005D2AA0"/>
    <w:rsid w:val="005D66AD"/>
    <w:rsid w:val="005E11F5"/>
    <w:rsid w:val="005E1928"/>
    <w:rsid w:val="005E4526"/>
    <w:rsid w:val="005F30FF"/>
    <w:rsid w:val="005F5C5F"/>
    <w:rsid w:val="005F72A1"/>
    <w:rsid w:val="005F7FD0"/>
    <w:rsid w:val="006073FA"/>
    <w:rsid w:val="0061503A"/>
    <w:rsid w:val="00615EE3"/>
    <w:rsid w:val="00623EA3"/>
    <w:rsid w:val="00635D4C"/>
    <w:rsid w:val="00635E8F"/>
    <w:rsid w:val="00643495"/>
    <w:rsid w:val="00643B9B"/>
    <w:rsid w:val="00646A92"/>
    <w:rsid w:val="006618C0"/>
    <w:rsid w:val="00665110"/>
    <w:rsid w:val="006659A5"/>
    <w:rsid w:val="006709F1"/>
    <w:rsid w:val="0067363C"/>
    <w:rsid w:val="006936BE"/>
    <w:rsid w:val="006A107C"/>
    <w:rsid w:val="006A2C46"/>
    <w:rsid w:val="006B2EFF"/>
    <w:rsid w:val="006B5D9F"/>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57669"/>
    <w:rsid w:val="007759A4"/>
    <w:rsid w:val="007947D6"/>
    <w:rsid w:val="007A1514"/>
    <w:rsid w:val="007A30AE"/>
    <w:rsid w:val="007A7F67"/>
    <w:rsid w:val="007B51A9"/>
    <w:rsid w:val="007D05CA"/>
    <w:rsid w:val="007D4E64"/>
    <w:rsid w:val="007E29F0"/>
    <w:rsid w:val="007E455B"/>
    <w:rsid w:val="00804DA1"/>
    <w:rsid w:val="00806171"/>
    <w:rsid w:val="0081215E"/>
    <w:rsid w:val="008257CC"/>
    <w:rsid w:val="0083126A"/>
    <w:rsid w:val="008338D2"/>
    <w:rsid w:val="00837914"/>
    <w:rsid w:val="00851530"/>
    <w:rsid w:val="00851BFD"/>
    <w:rsid w:val="00854050"/>
    <w:rsid w:val="008556B0"/>
    <w:rsid w:val="008559AB"/>
    <w:rsid w:val="00856134"/>
    <w:rsid w:val="008624DE"/>
    <w:rsid w:val="00871471"/>
    <w:rsid w:val="00874FE7"/>
    <w:rsid w:val="008758CB"/>
    <w:rsid w:val="00883AEE"/>
    <w:rsid w:val="00895595"/>
    <w:rsid w:val="0089668B"/>
    <w:rsid w:val="008A26FB"/>
    <w:rsid w:val="008B07E4"/>
    <w:rsid w:val="008C42F7"/>
    <w:rsid w:val="008C74F6"/>
    <w:rsid w:val="008D3EC6"/>
    <w:rsid w:val="008F4B5B"/>
    <w:rsid w:val="008F6F66"/>
    <w:rsid w:val="00916280"/>
    <w:rsid w:val="00917E0F"/>
    <w:rsid w:val="00930A3A"/>
    <w:rsid w:val="00950F07"/>
    <w:rsid w:val="00951FD8"/>
    <w:rsid w:val="00952F7D"/>
    <w:rsid w:val="0095496A"/>
    <w:rsid w:val="00964DD7"/>
    <w:rsid w:val="00985B1E"/>
    <w:rsid w:val="0098738F"/>
    <w:rsid w:val="00997CBD"/>
    <w:rsid w:val="009A38BA"/>
    <w:rsid w:val="009B62CB"/>
    <w:rsid w:val="009C0752"/>
    <w:rsid w:val="009D347A"/>
    <w:rsid w:val="009D53C7"/>
    <w:rsid w:val="009F101F"/>
    <w:rsid w:val="00A013F3"/>
    <w:rsid w:val="00A04272"/>
    <w:rsid w:val="00A148D4"/>
    <w:rsid w:val="00A219B4"/>
    <w:rsid w:val="00A21A00"/>
    <w:rsid w:val="00A23A30"/>
    <w:rsid w:val="00A31E44"/>
    <w:rsid w:val="00A34239"/>
    <w:rsid w:val="00A42823"/>
    <w:rsid w:val="00A56018"/>
    <w:rsid w:val="00A61D3C"/>
    <w:rsid w:val="00A64522"/>
    <w:rsid w:val="00A66588"/>
    <w:rsid w:val="00A668A1"/>
    <w:rsid w:val="00A71940"/>
    <w:rsid w:val="00A719CA"/>
    <w:rsid w:val="00A833C2"/>
    <w:rsid w:val="00A963AF"/>
    <w:rsid w:val="00AA461A"/>
    <w:rsid w:val="00AA5788"/>
    <w:rsid w:val="00AB2D57"/>
    <w:rsid w:val="00AC0DFB"/>
    <w:rsid w:val="00AC4ABB"/>
    <w:rsid w:val="00AD14B9"/>
    <w:rsid w:val="00AD5482"/>
    <w:rsid w:val="00AD7732"/>
    <w:rsid w:val="00AF13A7"/>
    <w:rsid w:val="00B03037"/>
    <w:rsid w:val="00B2724B"/>
    <w:rsid w:val="00B34B9A"/>
    <w:rsid w:val="00B42A0B"/>
    <w:rsid w:val="00B43E11"/>
    <w:rsid w:val="00B50853"/>
    <w:rsid w:val="00B53538"/>
    <w:rsid w:val="00B667A8"/>
    <w:rsid w:val="00B667FF"/>
    <w:rsid w:val="00B74384"/>
    <w:rsid w:val="00B774E5"/>
    <w:rsid w:val="00B875CE"/>
    <w:rsid w:val="00B91BB5"/>
    <w:rsid w:val="00BA57C8"/>
    <w:rsid w:val="00BB3294"/>
    <w:rsid w:val="00BC0940"/>
    <w:rsid w:val="00BC478F"/>
    <w:rsid w:val="00BD0387"/>
    <w:rsid w:val="00BD431F"/>
    <w:rsid w:val="00BD518C"/>
    <w:rsid w:val="00BE42C2"/>
    <w:rsid w:val="00BF5490"/>
    <w:rsid w:val="00C10460"/>
    <w:rsid w:val="00C105A8"/>
    <w:rsid w:val="00C160D8"/>
    <w:rsid w:val="00C33FA9"/>
    <w:rsid w:val="00C345BB"/>
    <w:rsid w:val="00C36C34"/>
    <w:rsid w:val="00C45528"/>
    <w:rsid w:val="00C65EFC"/>
    <w:rsid w:val="00C67B8C"/>
    <w:rsid w:val="00C72E38"/>
    <w:rsid w:val="00C755AB"/>
    <w:rsid w:val="00C86143"/>
    <w:rsid w:val="00C95530"/>
    <w:rsid w:val="00C967A0"/>
    <w:rsid w:val="00CA02FA"/>
    <w:rsid w:val="00CA0E8D"/>
    <w:rsid w:val="00CB24C6"/>
    <w:rsid w:val="00CE399B"/>
    <w:rsid w:val="00CE697F"/>
    <w:rsid w:val="00CF757E"/>
    <w:rsid w:val="00D0276B"/>
    <w:rsid w:val="00D36E44"/>
    <w:rsid w:val="00D43125"/>
    <w:rsid w:val="00D52259"/>
    <w:rsid w:val="00D5494C"/>
    <w:rsid w:val="00D555E6"/>
    <w:rsid w:val="00D66A3A"/>
    <w:rsid w:val="00D675AF"/>
    <w:rsid w:val="00D702A2"/>
    <w:rsid w:val="00D75838"/>
    <w:rsid w:val="00D804FE"/>
    <w:rsid w:val="00D81C18"/>
    <w:rsid w:val="00D825B3"/>
    <w:rsid w:val="00DA064C"/>
    <w:rsid w:val="00DB2F37"/>
    <w:rsid w:val="00DB33CA"/>
    <w:rsid w:val="00DE09F2"/>
    <w:rsid w:val="00DE656D"/>
    <w:rsid w:val="00DE7F4C"/>
    <w:rsid w:val="00DF198B"/>
    <w:rsid w:val="00E06CF5"/>
    <w:rsid w:val="00E14B24"/>
    <w:rsid w:val="00E45703"/>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31892"/>
    <w:rsid w:val="00F45D4C"/>
    <w:rsid w:val="00F47F95"/>
    <w:rsid w:val="00F50791"/>
    <w:rsid w:val="00F63D52"/>
    <w:rsid w:val="00F63F33"/>
    <w:rsid w:val="00F6488B"/>
    <w:rsid w:val="00F64CF6"/>
    <w:rsid w:val="00F85F39"/>
    <w:rsid w:val="00F86784"/>
    <w:rsid w:val="00F9053A"/>
    <w:rsid w:val="00FA5D8E"/>
    <w:rsid w:val="00FB2F1A"/>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255009"/>
    <w:rsid w:val="007123DF"/>
    <w:rsid w:val="00887226"/>
    <w:rsid w:val="00B832D3"/>
    <w:rsid w:val="00D25792"/>
    <w:rsid w:val="00D62714"/>
    <w:rsid w:val="00DC4AC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FD8DE4BF-8414-45D0-A0E1-F3BCF3A2FA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42</Pages>
  <Words>6165</Words>
  <Characters>35147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2020-08-21T07:06:00Z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