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1D5741C8" w:rsidR="000D190D" w:rsidRPr="008257CC" w:rsidRDefault="00D0276B" w:rsidP="00A719CA">
            <w:pPr>
              <w:pStyle w:val="Heading3"/>
              <w:rPr>
                <w:sz w:val="44"/>
                <w:szCs w:val="44"/>
              </w:rPr>
            </w:pPr>
            <w:r>
              <w:rPr>
                <w:sz w:val="44"/>
                <w:szCs w:val="44"/>
              </w:rPr>
              <w:t>23</w:t>
            </w:r>
            <w:r w:rsidRPr="00D0276B">
              <w:rPr>
                <w:sz w:val="44"/>
                <w:szCs w:val="44"/>
                <w:vertAlign w:val="superscript"/>
              </w:rPr>
              <w:t>rd</w:t>
            </w:r>
            <w:r>
              <w:rPr>
                <w:sz w:val="44"/>
                <w:szCs w:val="44"/>
              </w:rPr>
              <w:t xml:space="preserve"> August</w:t>
            </w:r>
            <w:r w:rsidR="000D190D" w:rsidRPr="008257CC">
              <w:rPr>
                <w:sz w:val="44"/>
                <w:szCs w:val="44"/>
              </w:rPr>
              <w:t xml:space="preserve"> 2020</w:t>
            </w:r>
          </w:p>
          <w:p w14:paraId="3B9F9037" w14:textId="77777777" w:rsidR="000D190D" w:rsidRPr="008257CC" w:rsidRDefault="00A907C3"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Content>
                <w:r w:rsidR="000D190D" w:rsidRPr="008257CC">
                  <w:rPr>
                    <w:sz w:val="44"/>
                    <w:szCs w:val="44"/>
                  </w:rPr>
                  <w:t>—</w:t>
                </w:r>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17CE46D5" w:rsidR="000D190D" w:rsidRPr="00997CBD" w:rsidRDefault="00A719CA" w:rsidP="00997CBD">
            <w:pPr>
              <w:pStyle w:val="Heading3"/>
              <w:rPr>
                <w:sz w:val="44"/>
                <w:szCs w:val="44"/>
              </w:rPr>
            </w:pPr>
            <w:r w:rsidRPr="00997CBD">
              <w:rPr>
                <w:sz w:val="44"/>
                <w:szCs w:val="44"/>
              </w:rPr>
              <w:t xml:space="preserve">Assignment </w:t>
            </w:r>
            <w:r w:rsidR="00A668A1">
              <w:rPr>
                <w:sz w:val="44"/>
                <w:szCs w:val="44"/>
              </w:rPr>
              <w:t>Three</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A907C3"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65FDAB57" w:rsidR="00010BAF" w:rsidRPr="00E84071" w:rsidRDefault="00757669"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25BEA091">
            <wp:simplePos x="0" y="0"/>
            <wp:positionH relativeFrom="margin">
              <wp:posOffset>-341182</wp:posOffset>
            </wp:positionH>
            <wp:positionV relativeFrom="margin">
              <wp:posOffset>-630555</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6BE64956"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486857D0"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635E8F">
        <w:trPr>
          <w:trHeight w:val="122"/>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635E8F" w:rsidRDefault="00E74B29" w:rsidP="00E74B29">
            <w:pPr>
              <w:rPr>
                <w:rFonts w:ascii="AvenirNext forINTUIT" w:hAnsi="AvenirNext forINTUIT"/>
                <w:sz w:val="22"/>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635E8F" w:rsidRDefault="000E4641">
            <w:pPr>
              <w:rPr>
                <w:rFonts w:ascii="AvenirNext forINTUIT" w:hAnsi="AvenirNext forINTUIT"/>
                <w:sz w:val="22"/>
              </w:rPr>
            </w:pPr>
          </w:p>
        </w:tc>
        <w:tc>
          <w:tcPr>
            <w:tcW w:w="4840" w:type="dxa"/>
            <w:gridSpan w:val="3"/>
            <w:shd w:val="clear" w:color="auto" w:fill="FFFFFF" w:themeFill="background1"/>
          </w:tcPr>
          <w:p w14:paraId="304AEE4F"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Executive summary</w:t>
            </w:r>
          </w:p>
          <w:p w14:paraId="45A528C9"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Introduction</w:t>
            </w:r>
          </w:p>
          <w:p w14:paraId="6C1A89EC"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Meet team XVI </w:t>
            </w:r>
          </w:p>
          <w:p w14:paraId="512A19F2"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Tools </w:t>
            </w:r>
          </w:p>
          <w:p w14:paraId="57323274" w14:textId="112D7DEF"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 xml:space="preserve">Project: </w:t>
            </w:r>
            <w:proofErr w:type="spellStart"/>
            <w:r w:rsidRPr="00D36E44">
              <w:rPr>
                <w:rFonts w:ascii="AvenirNext forINTUIT" w:hAnsi="AvenirNext forINTUIT"/>
                <w:bCs/>
                <w:sz w:val="20"/>
              </w:rPr>
              <w:t>SocialCare</w:t>
            </w:r>
            <w:proofErr w:type="spellEnd"/>
            <w:r w:rsidRPr="00D36E44">
              <w:rPr>
                <w:rFonts w:ascii="AvenirNext forINTUIT" w:hAnsi="AvenirNext forINTUIT"/>
                <w:bCs/>
                <w:sz w:val="20"/>
              </w:rPr>
              <w:t xml:space="preserve"> Chat</w:t>
            </w:r>
          </w:p>
          <w:p w14:paraId="52AFA20E" w14:textId="50572D71" w:rsidR="00635E8F" w:rsidRPr="00D36E44" w:rsidRDefault="00635E8F" w:rsidP="00635E8F">
            <w:pPr>
              <w:pStyle w:val="NoSpacing"/>
              <w:numPr>
                <w:ilvl w:val="1"/>
                <w:numId w:val="22"/>
              </w:numPr>
              <w:rPr>
                <w:rFonts w:ascii="AvenirNext forINTUIT" w:hAnsi="AvenirNext forINTUIT"/>
                <w:sz w:val="20"/>
              </w:rPr>
            </w:pPr>
            <w:r w:rsidRPr="00D36E44">
              <w:rPr>
                <w:rFonts w:ascii="AvenirNext forINTUIT" w:hAnsi="AvenirNext forINTUIT"/>
                <w:bCs/>
                <w:sz w:val="20"/>
              </w:rPr>
              <w:t>Overview</w:t>
            </w:r>
          </w:p>
          <w:p w14:paraId="2CCDD134" w14:textId="2B0BDCCE" w:rsidR="00D36E44" w:rsidRPr="00D36E44" w:rsidRDefault="00635E8F" w:rsidP="00D36E44">
            <w:pPr>
              <w:pStyle w:val="NoSpacing"/>
              <w:numPr>
                <w:ilvl w:val="1"/>
                <w:numId w:val="22"/>
              </w:numPr>
              <w:rPr>
                <w:rFonts w:ascii="AvenirNext forINTUIT" w:hAnsi="AvenirNext forINTUIT"/>
                <w:sz w:val="20"/>
              </w:rPr>
            </w:pPr>
            <w:r w:rsidRPr="00D36E44">
              <w:rPr>
                <w:rFonts w:ascii="AvenirNext forINTUIT" w:hAnsi="AvenirNext forINTUIT"/>
                <w:bCs/>
                <w:sz w:val="20"/>
              </w:rPr>
              <w:t>Detailed Description</w:t>
            </w:r>
          </w:p>
          <w:p w14:paraId="556EE1EE" w14:textId="5CD2CB97" w:rsidR="00D36E44" w:rsidRPr="00D36E44" w:rsidRDefault="00D36E44" w:rsidP="00D36E44">
            <w:pPr>
              <w:pStyle w:val="NoSpacing"/>
              <w:numPr>
                <w:ilvl w:val="0"/>
                <w:numId w:val="25"/>
              </w:numPr>
              <w:rPr>
                <w:rFonts w:ascii="AvenirNext forINTUIT" w:hAnsi="AvenirNext forINTUIT"/>
                <w:sz w:val="20"/>
              </w:rPr>
            </w:pPr>
            <w:r w:rsidRPr="00D36E44">
              <w:rPr>
                <w:rFonts w:ascii="AvenirNext forINTUIT" w:hAnsi="AvenirNext forINTUIT"/>
                <w:sz w:val="20"/>
              </w:rPr>
              <w:t>Aims</w:t>
            </w:r>
          </w:p>
          <w:p w14:paraId="4214F09D" w14:textId="486E959F"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Plans &amp; Progress</w:t>
            </w:r>
          </w:p>
          <w:p w14:paraId="385F8303"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Roles</w:t>
            </w:r>
          </w:p>
          <w:p w14:paraId="4331EA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Scopes &amp; Limits</w:t>
            </w:r>
          </w:p>
          <w:p w14:paraId="6D1026F9"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Tools &amp; Technologies</w:t>
            </w:r>
          </w:p>
          <w:p w14:paraId="1FB41A77"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Testing</w:t>
            </w:r>
          </w:p>
          <w:p w14:paraId="5B681262"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Timeframe</w:t>
            </w:r>
          </w:p>
          <w:p w14:paraId="42961A8F"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Risks</w:t>
            </w:r>
          </w:p>
          <w:p w14:paraId="1385BB71" w14:textId="77777777" w:rsidR="00635E8F" w:rsidRPr="00D36E44" w:rsidRDefault="00635E8F" w:rsidP="00D36E44">
            <w:pPr>
              <w:pStyle w:val="NoSpacing"/>
              <w:numPr>
                <w:ilvl w:val="0"/>
                <w:numId w:val="25"/>
              </w:numPr>
              <w:rPr>
                <w:rFonts w:ascii="AvenirNext forINTUIT" w:hAnsi="AvenirNext forINTUIT"/>
                <w:sz w:val="20"/>
              </w:rPr>
            </w:pPr>
            <w:r w:rsidRPr="00D36E44">
              <w:rPr>
                <w:rFonts w:ascii="AvenirNext forINTUIT" w:hAnsi="AvenirNext forINTUIT"/>
                <w:bCs/>
                <w:sz w:val="20"/>
              </w:rPr>
              <w:t>Group Processes &amp; Communications</w:t>
            </w:r>
          </w:p>
          <w:p w14:paraId="0C748937"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sz w:val="20"/>
              </w:rPr>
              <w:t>Skills &amp; Jobs</w:t>
            </w:r>
          </w:p>
          <w:p w14:paraId="6DC0A811" w14:textId="77777777" w:rsidR="00635E8F" w:rsidRPr="00D36E44" w:rsidRDefault="00635E8F" w:rsidP="00635E8F">
            <w:pPr>
              <w:pStyle w:val="NoSpacing"/>
              <w:numPr>
                <w:ilvl w:val="0"/>
                <w:numId w:val="22"/>
              </w:numPr>
              <w:rPr>
                <w:rFonts w:ascii="AvenirNext forINTUIT" w:hAnsi="AvenirNext forINTUIT"/>
                <w:sz w:val="20"/>
              </w:rPr>
            </w:pPr>
            <w:r w:rsidRPr="00D36E44">
              <w:rPr>
                <w:rFonts w:ascii="AvenirNext forINTUIT" w:hAnsi="AvenirNext forINTUIT"/>
                <w:bCs/>
                <w:sz w:val="20"/>
              </w:rPr>
              <w:t xml:space="preserve">Group reflection </w:t>
            </w:r>
          </w:p>
          <w:p w14:paraId="3D12BDB3" w14:textId="6C429D83" w:rsidR="00635E8F" w:rsidRPr="00635E8F" w:rsidRDefault="00635E8F" w:rsidP="00635E8F">
            <w:pPr>
              <w:pStyle w:val="NoSpacing"/>
              <w:numPr>
                <w:ilvl w:val="0"/>
                <w:numId w:val="22"/>
              </w:numPr>
              <w:rPr>
                <w:rFonts w:ascii="AvenirNext forINTUIT" w:hAnsi="AvenirNext forINTUIT"/>
                <w:bCs/>
              </w:rPr>
            </w:pPr>
            <w:r w:rsidRPr="00D36E44">
              <w:rPr>
                <w:rFonts w:ascii="AvenirNext forINTUIT" w:hAnsi="AvenirNext forINTUIT"/>
                <w:bCs/>
                <w:sz w:val="20"/>
              </w:rPr>
              <w:t xml:space="preserve">References </w:t>
            </w: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anchor distT="0" distB="0" distL="114300" distR="114300" simplePos="0" relativeHeight="251682816" behindDoc="0" locked="0" layoutInCell="1" allowOverlap="1" wp14:anchorId="0410EF7F" wp14:editId="758A0EC5">
                  <wp:simplePos x="0" y="0"/>
                  <wp:positionH relativeFrom="column">
                    <wp:posOffset>2540</wp:posOffset>
                  </wp:positionH>
                  <wp:positionV relativeFrom="paragraph">
                    <wp:posOffset>51435</wp:posOffset>
                  </wp:positionV>
                  <wp:extent cx="3429000" cy="2895600"/>
                  <wp:effectExtent l="0" t="0" r="0" b="0"/>
                  <wp:wrapNone/>
                  <wp:docPr id="4" name="Picture 4">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59294662" w:rsidR="000E4641" w:rsidRPr="00E84071" w:rsidRDefault="000E4641" w:rsidP="00E74B29">
            <w:pPr>
              <w:jc w:val="center"/>
              <w:rPr>
                <w:rFonts w:ascii="AvenirNext forINTUIT" w:hAnsi="AvenirNext forINTUIT"/>
              </w:rPr>
            </w:pPr>
          </w:p>
        </w:tc>
        <w:tc>
          <w:tcPr>
            <w:tcW w:w="2158" w:type="dxa"/>
            <w:vMerge w:val="restart"/>
          </w:tcPr>
          <w:p w14:paraId="62390324" w14:textId="03A5BCD0"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F9FAAB"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5EA29A0"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39EBB620"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46A1FB34"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28DEF5EE" w14:textId="77777777" w:rsidR="00591E72" w:rsidRPr="002F097D" w:rsidRDefault="00591E72" w:rsidP="00591E72">
            <w:pPr>
              <w:pStyle w:val="NoSpacing"/>
              <w:rPr>
                <w:rFonts w:ascii="AvenirNext forINTUIT" w:hAnsi="AvenirNext forINTUIT"/>
              </w:rPr>
            </w:pPr>
            <w:r w:rsidRPr="002F097D">
              <w:rPr>
                <w:rFonts w:ascii="AvenirNext forINTUIT" w:hAnsi="AvenirNext forINTUIT"/>
              </w:rPr>
              <w:t xml:space="preserve">This report provides background on all the members of XVI, the tools they have used, and their project, The </w:t>
            </w:r>
            <w:proofErr w:type="spellStart"/>
            <w:r w:rsidRPr="002F097D">
              <w:rPr>
                <w:rFonts w:ascii="AvenirNext forINTUIT" w:hAnsi="AvenirNext forINTUIT"/>
              </w:rPr>
              <w:t>SocialCare</w:t>
            </w:r>
            <w:proofErr w:type="spellEnd"/>
            <w:r w:rsidRPr="002F097D">
              <w:rPr>
                <w:rFonts w:ascii="AvenirNext forINTUIT" w:hAnsi="AvenirNext forINTUIT"/>
              </w:rPr>
              <w:t xml:space="preserve"> Chat. Along with this, XVI, reflect on their time together working as a team throughout the second phase of their group assignment. </w:t>
            </w:r>
          </w:p>
          <w:p w14:paraId="0C8D684E" w14:textId="77777777" w:rsidR="00591E72" w:rsidRPr="002F097D" w:rsidRDefault="00591E72" w:rsidP="00591E72">
            <w:pPr>
              <w:pStyle w:val="NoSpacing"/>
              <w:rPr>
                <w:rFonts w:ascii="AvenirNext forINTUIT" w:hAnsi="AvenirNext forINTUIT"/>
              </w:rPr>
            </w:pPr>
          </w:p>
          <w:p w14:paraId="1F06A45F" w14:textId="783CCAAB" w:rsidR="00591E72" w:rsidRPr="002F097D" w:rsidRDefault="00591E72" w:rsidP="00591E72">
            <w:pPr>
              <w:pStyle w:val="NoSpacing"/>
              <w:rPr>
                <w:rFonts w:ascii="AvenirNext forINTUIT" w:hAnsi="AvenirNext forINTUIT"/>
              </w:rPr>
            </w:pPr>
            <w:r w:rsidRPr="002F097D">
              <w:rPr>
                <w:rFonts w:ascii="AvenirNext forINTUIT" w:hAnsi="AvenirNext forINTUIT"/>
              </w:rPr>
              <w:t>Group XVI teamed up just over a month ago and previously participated in a range of tests in order to determine compatibility; you will also find a brief introduction on each member of the group. Further on, XVI dive deeper into the plans for their project, scope, testing, risks and other important components regarding their project, The Social Care Chat. The aim is to allow the elderly or those with a disability</w:t>
            </w:r>
            <w:del w:id="0" w:author="Author">
              <w:r w:rsidRPr="002F097D" w:rsidDel="00E36949">
                <w:rPr>
                  <w:rFonts w:ascii="AvenirNext forINTUIT" w:hAnsi="AvenirNext forINTUIT"/>
                </w:rPr>
                <w:delText>,</w:delText>
              </w:r>
            </w:del>
            <w:r w:rsidRPr="002F097D">
              <w:rPr>
                <w:rFonts w:ascii="AvenirNext forINTUIT" w:hAnsi="AvenirNext forINTUIT"/>
              </w:rPr>
              <w:t xml:space="preserve"> to interact with their loved ones with ease. Finally, in the group reflection, the team goes through what they have learned, what they found surprising throughout the process, how technology allows for effective online collaboration, and individual activity. This was done to determine what went well, what did not, and what we could do better next time.</w:t>
            </w:r>
          </w:p>
          <w:p w14:paraId="5CDC8AE1" w14:textId="77777777" w:rsidR="00591E72" w:rsidRPr="00747210" w:rsidRDefault="00591E72" w:rsidP="00591E72">
            <w:pPr>
              <w:pStyle w:val="NoSpacing"/>
              <w:rPr>
                <w:rFonts w:ascii="AvenirNext forINTUIT" w:hAnsi="AvenirNext forINTUIT"/>
                <w:highlight w:val="green"/>
              </w:rPr>
            </w:pPr>
          </w:p>
          <w:p w14:paraId="4B3A3E27" w14:textId="2A14E738" w:rsidR="0048120C" w:rsidRPr="00E84071" w:rsidRDefault="0048120C" w:rsidP="00591E72">
            <w:pPr>
              <w:pStyle w:val="NoSpacing"/>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143A3655" w14:textId="77777777" w:rsidR="00C33FA9" w:rsidRPr="00C33FA9" w:rsidRDefault="00C33FA9" w:rsidP="00C33FA9">
            <w:pPr>
              <w:pStyle w:val="NoSpacing"/>
              <w:rPr>
                <w:rFonts w:ascii="AvenirNext forINTUIT" w:hAnsi="AvenirNext forINTUIT"/>
              </w:rPr>
            </w:pPr>
            <w:r w:rsidRPr="00C33FA9">
              <w:rPr>
                <w:rFonts w:ascii="AvenirNext forINTUIT" w:hAnsi="AvenirNext forINTUIT"/>
              </w:rPr>
              <w:t xml:space="preserve">XVI collaborated through the use of technology to plan, allocate and discuss different components of the tasks at hand. The group decided to allocate various topics to different members to then have other team members review and provide feedback. This enabled the team to be on the same page and have a thorough understanding of what we wanted to achieve together. In doing all of this, XVI, were able to commence with detailed planning of The Social Care Chat project with the new learnings and understanding of web application development; enabling them to leverage off technology to achieve results more efficiently and effectively. </w:t>
            </w:r>
          </w:p>
          <w:p w14:paraId="3950728F" w14:textId="65BBC861" w:rsidR="00C160D8" w:rsidRPr="00C95530" w:rsidRDefault="00C160D8" w:rsidP="00C160D8">
            <w:pPr>
              <w:pStyle w:val="NoSpacing"/>
              <w:rPr>
                <w:rFonts w:ascii="AvenirNext forINTUIT" w:hAnsi="AvenirNext forINTUIT"/>
              </w:rPr>
            </w:pP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46993B1B" w:rsidR="00C72E38" w:rsidRDefault="00C72E38">
      <w:pPr>
        <w:rPr>
          <w:rFonts w:ascii="AvenirNext forINTUIT" w:hAnsi="AvenirNext forINTUIT"/>
          <w:color w:val="476166" w:themeColor="accent1"/>
          <w:sz w:val="28"/>
          <w:szCs w:val="28"/>
        </w:rPr>
      </w:pPr>
    </w:p>
    <w:p w14:paraId="7F7D4D27" w14:textId="77777777" w:rsidR="00C72E38" w:rsidRDefault="00C72E38">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42D9B2D" w14:textId="637B7419" w:rsidR="00C72E38" w:rsidRPr="00E84071" w:rsidRDefault="00C72E38" w:rsidP="00C72E38">
      <w:pPr>
        <w:rPr>
          <w:rFonts w:ascii="AvenirNext forINTUIT" w:hAnsi="AvenirNext forINTUIT"/>
        </w:rPr>
      </w:pPr>
    </w:p>
    <w:p w14:paraId="74A6F99E" w14:textId="77777777" w:rsidR="00C72E38" w:rsidRPr="00E84071" w:rsidRDefault="00C72E38" w:rsidP="00C72E38">
      <w:pPr>
        <w:rPr>
          <w:rFonts w:ascii="AvenirNext forINTUIT" w:hAnsi="AvenirNext forINTUIT"/>
          <w:color w:val="476166" w:themeColor="accent1"/>
          <w:sz w:val="28"/>
          <w:szCs w:val="28"/>
        </w:rPr>
      </w:pPr>
    </w:p>
    <w:p w14:paraId="44C30E4C" w14:textId="77777777" w:rsidR="00C72E38" w:rsidRPr="00E84071" w:rsidRDefault="00C72E38" w:rsidP="00C72E38">
      <w:pPr>
        <w:rPr>
          <w:rFonts w:ascii="AvenirNext forINTUIT" w:hAnsi="AvenirNext forINTUIT"/>
          <w:color w:val="476166" w:themeColor="accent1"/>
          <w:sz w:val="28"/>
          <w:szCs w:val="28"/>
        </w:rPr>
      </w:pPr>
    </w:p>
    <w:p w14:paraId="0A0842AB" w14:textId="77777777" w:rsidR="00C72E38" w:rsidRPr="00E84071" w:rsidRDefault="00C72E38" w:rsidP="00C72E38">
      <w:pPr>
        <w:rPr>
          <w:rFonts w:ascii="AvenirNext forINTUIT" w:hAnsi="AvenirNext forINTUIT"/>
          <w:color w:val="476166" w:themeColor="accent1"/>
          <w:sz w:val="28"/>
          <w:szCs w:val="28"/>
        </w:rPr>
      </w:pPr>
    </w:p>
    <w:p w14:paraId="79F2516A" w14:textId="2582B6A1" w:rsidR="00C72E38" w:rsidRPr="00E84071" w:rsidRDefault="00C72E38" w:rsidP="00C72E38">
      <w:pPr>
        <w:rPr>
          <w:rFonts w:ascii="AvenirNext forINTUIT" w:hAnsi="AvenirNext forINTUIT"/>
          <w:color w:val="476166" w:themeColor="accent1"/>
          <w:sz w:val="28"/>
          <w:szCs w:val="28"/>
        </w:rPr>
      </w:pPr>
    </w:p>
    <w:p w14:paraId="602A51A8" w14:textId="77777777" w:rsidR="00C72E38" w:rsidRPr="00E84071" w:rsidRDefault="00C72E38" w:rsidP="00C72E38">
      <w:pPr>
        <w:rPr>
          <w:rFonts w:ascii="AvenirNext forINTUIT" w:hAnsi="AvenirNext forINTUIT"/>
          <w:color w:val="476166" w:themeColor="accent1"/>
          <w:sz w:val="28"/>
          <w:szCs w:val="28"/>
        </w:rPr>
      </w:pPr>
    </w:p>
    <w:p w14:paraId="528B8780" w14:textId="31472431"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8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162"/>
      </w:tblGrid>
      <w:tr w:rsidR="00F9053A" w:rsidRPr="00E84071" w14:paraId="2468A3C9" w14:textId="77777777" w:rsidTr="00871471">
        <w:trPr>
          <w:trHeight w:val="4546"/>
        </w:trPr>
        <w:tc>
          <w:tcPr>
            <w:tcW w:w="284" w:type="dxa"/>
          </w:tcPr>
          <w:p w14:paraId="23CCE0C9" w14:textId="77777777" w:rsidR="00F9053A" w:rsidRPr="00E84071" w:rsidRDefault="00F9053A" w:rsidP="00F9053A">
            <w:pPr>
              <w:rPr>
                <w:rFonts w:ascii="AvenirNext forINTUIT" w:hAnsi="AvenirNext forINTUIT"/>
              </w:rPr>
            </w:pPr>
          </w:p>
          <w:p w14:paraId="05D83858" w14:textId="77777777" w:rsidR="00F9053A" w:rsidRPr="00E84071" w:rsidRDefault="00F9053A" w:rsidP="00F9053A">
            <w:pPr>
              <w:rPr>
                <w:rFonts w:ascii="AvenirNext forINTUIT" w:hAnsi="AvenirNext forINTUIT"/>
              </w:rPr>
            </w:pPr>
          </w:p>
          <w:p w14:paraId="52F639B8" w14:textId="77777777" w:rsidR="00F9053A" w:rsidRPr="00E84071" w:rsidRDefault="00F9053A" w:rsidP="00F9053A">
            <w:pPr>
              <w:rPr>
                <w:rFonts w:ascii="AvenirNext forINTUIT" w:hAnsi="AvenirNext forINTUIT"/>
              </w:rPr>
            </w:pPr>
          </w:p>
          <w:p w14:paraId="4B11390F"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6EC6DFE5" w14:textId="77777777" w:rsidR="00F9053A" w:rsidRPr="002F097D" w:rsidRDefault="00F9053A" w:rsidP="00F9053A">
            <w:pPr>
              <w:pStyle w:val="Heading5"/>
              <w:rPr>
                <w:rFonts w:ascii="AvenirNext forINTUIT" w:hAnsi="AvenirNext forINTUIT"/>
                <w:sz w:val="44"/>
                <w:szCs w:val="44"/>
              </w:rPr>
            </w:pPr>
            <w:r w:rsidRPr="002F097D">
              <w:rPr>
                <w:rFonts w:ascii="AvenirNext forINTUIT" w:hAnsi="AvenirNext forINTUIT"/>
                <w:sz w:val="44"/>
                <w:szCs w:val="44"/>
              </w:rPr>
              <w:t>3. Meet the team at XVI</w:t>
            </w:r>
          </w:p>
          <w:p w14:paraId="2C125B5C" w14:textId="7E428EF6" w:rsidR="00F9053A" w:rsidRPr="002F097D" w:rsidRDefault="00F9053A" w:rsidP="00F9053A">
            <w:pPr>
              <w:pStyle w:val="NoSpacing"/>
              <w:rPr>
                <w:rFonts w:ascii="AvenirNext forINTUIT" w:hAnsi="AvenirNext forINTUIT"/>
              </w:rPr>
            </w:pPr>
          </w:p>
          <w:p w14:paraId="57479291"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4624" behindDoc="0" locked="0" layoutInCell="1" allowOverlap="1" wp14:anchorId="5D601ACD" wp14:editId="4AF120EF">
                  <wp:simplePos x="0" y="0"/>
                  <wp:positionH relativeFrom="column">
                    <wp:posOffset>0</wp:posOffset>
                  </wp:positionH>
                  <wp:positionV relativeFrom="paragraph">
                    <wp:posOffset>52705</wp:posOffset>
                  </wp:positionV>
                  <wp:extent cx="1299845" cy="866775"/>
                  <wp:effectExtent l="0" t="0" r="0" b="9525"/>
                  <wp:wrapSquare wrapText="bothSides"/>
                  <wp:docPr id="3" name="Picture 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Connor, ID </w:t>
            </w:r>
            <w:proofErr w:type="spellStart"/>
            <w:r w:rsidRPr="002F097D">
              <w:rPr>
                <w:rFonts w:ascii="AvenirNext forINTUIT" w:hAnsi="AvenirNext forINTUIT"/>
              </w:rPr>
              <w:t>s3866963</w:t>
            </w:r>
            <w:proofErr w:type="spellEnd"/>
            <w:r w:rsidRPr="002F097D">
              <w:rPr>
                <w:rFonts w:ascii="AvenirNext forINTUIT" w:hAnsi="AvenirNext forINTUIT"/>
              </w:rPr>
              <w:t xml:space="preserve">, and I am a part of XVI. I was born 25 years ago in Ryde NSW and raised all over Australia by a single mother and technology. Currently living in </w:t>
            </w:r>
            <w:proofErr w:type="spellStart"/>
            <w:r w:rsidRPr="002F097D">
              <w:rPr>
                <w:rFonts w:ascii="AvenirNext forINTUIT" w:hAnsi="AvenirNext forINTUIT"/>
              </w:rPr>
              <w:t>Merriwa</w:t>
            </w:r>
            <w:proofErr w:type="spellEnd"/>
            <w:r w:rsidRPr="002F097D">
              <w:rPr>
                <w:rFonts w:ascii="AvenirNext forINTUIT" w:hAnsi="AvenirNext forINTUIT"/>
              </w:rPr>
              <w:t xml:space="preserve"> NSW with my fiancée and our giant sook of a </w:t>
            </w:r>
            <w:proofErr w:type="spellStart"/>
            <w:r w:rsidRPr="002F097D">
              <w:rPr>
                <w:rFonts w:ascii="AvenirNext forINTUIT" w:hAnsi="AvenirNext forINTUIT"/>
              </w:rPr>
              <w:t>furbaby</w:t>
            </w:r>
            <w:proofErr w:type="spellEnd"/>
            <w:r w:rsidRPr="002F097D">
              <w:rPr>
                <w:rFonts w:ascii="AvenirNext forINTUIT" w:hAnsi="AvenirNext forINTUIT"/>
              </w:rPr>
              <w:t xml:space="preserve"> Turbo. My passions include gaming, </w:t>
            </w:r>
            <w:proofErr w:type="spellStart"/>
            <w:r w:rsidRPr="002F097D">
              <w:rPr>
                <w:rFonts w:ascii="AvenirNext forINTUIT" w:hAnsi="AvenirNext forINTUIT"/>
              </w:rPr>
              <w:t>modding</w:t>
            </w:r>
            <w:proofErr w:type="spellEnd"/>
            <w:r w:rsidRPr="002F097D">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w:t>
            </w:r>
            <w:proofErr w:type="spellStart"/>
            <w:r w:rsidRPr="002F097D">
              <w:rPr>
                <w:rFonts w:ascii="AvenirNext forINTUIT" w:hAnsi="AvenirNext forINTUIT"/>
              </w:rPr>
              <w:t>flavours</w:t>
            </w:r>
            <w:proofErr w:type="spellEnd"/>
            <w:r w:rsidRPr="002F097D">
              <w:rPr>
                <w:rFonts w:ascii="AvenirNext forINTUIT" w:hAnsi="AvenirNext forINTUIT"/>
              </w:rPr>
              <w:t xml:space="preserve">. I have had a very strong interest in IT for as long as I can remember, but the main things that have motivated me into studying it have been </w:t>
            </w:r>
            <w:proofErr w:type="spellStart"/>
            <w:r w:rsidRPr="002F097D">
              <w:rPr>
                <w:rFonts w:ascii="AvenirNext forINTUIT" w:hAnsi="AvenirNext forINTUIT"/>
              </w:rPr>
              <w:t>modding</w:t>
            </w:r>
            <w:proofErr w:type="spellEnd"/>
            <w:r w:rsidRPr="002F097D">
              <w:rPr>
                <w:rFonts w:ascii="AvenirNext forINTUIT" w:hAnsi="AvenirNext forINTUIT"/>
              </w:rPr>
              <w:t xml:space="preserve"> my gaming consoles, from the </w:t>
            </w:r>
            <w:proofErr w:type="spellStart"/>
            <w:r w:rsidRPr="002F097D">
              <w:rPr>
                <w:rFonts w:ascii="AvenirNext forINTUIT" w:hAnsi="AvenirNext forINTUIT"/>
              </w:rPr>
              <w:t>PS1</w:t>
            </w:r>
            <w:proofErr w:type="spellEnd"/>
            <w:r w:rsidRPr="002F097D">
              <w:rPr>
                <w:rFonts w:ascii="AvenirNext forINTUIT" w:hAnsi="AvenirNext forINTUIT"/>
              </w:rPr>
              <w:t xml:space="preserve"> all the way through to the Switch, coding both mine and all my friends’ </w:t>
            </w:r>
            <w:proofErr w:type="spellStart"/>
            <w:r w:rsidRPr="002F097D">
              <w:rPr>
                <w:rFonts w:ascii="AvenirNext forINTUIT" w:hAnsi="AvenirNext forINTUIT"/>
              </w:rPr>
              <w:t>MySpace</w:t>
            </w:r>
            <w:proofErr w:type="spellEnd"/>
            <w:r w:rsidRPr="002F097D">
              <w:rPr>
                <w:rFonts w:ascii="AvenirNext forINTUIT" w:hAnsi="AvenirNext forINTUIT"/>
              </w:rPr>
              <w:t xml:space="preserve"> themes back in the day and just generally getting a PC, the openness and freedom of the PC platform just completely opened my mind after being on consoles for so long. </w:t>
            </w:r>
          </w:p>
          <w:p w14:paraId="6FCE9CB7" w14:textId="77777777" w:rsidR="00F9053A" w:rsidRPr="002F097D" w:rsidRDefault="00F9053A" w:rsidP="00F9053A">
            <w:pPr>
              <w:pStyle w:val="NoSpacing"/>
              <w:rPr>
                <w:rFonts w:ascii="AvenirNext forINTUIT" w:hAnsi="AvenirNext forINTUIT"/>
                <w:b/>
              </w:rPr>
            </w:pPr>
          </w:p>
          <w:p w14:paraId="645F02BA" w14:textId="77777777" w:rsidR="00F9053A" w:rsidRPr="002F097D" w:rsidRDefault="00F9053A" w:rsidP="00F9053A">
            <w:pPr>
              <w:pStyle w:val="NoSpacing"/>
              <w:rPr>
                <w:rFonts w:ascii="AvenirNext forINTUIT" w:hAnsi="AvenirNext forINTUIT"/>
                <w:b/>
              </w:rPr>
            </w:pPr>
          </w:p>
          <w:p w14:paraId="2BF8894A" w14:textId="77777777" w:rsidR="00F9053A" w:rsidRPr="002F097D" w:rsidRDefault="00F9053A" w:rsidP="00F9053A">
            <w:pPr>
              <w:pStyle w:val="NoSpacing"/>
              <w:rPr>
                <w:rFonts w:ascii="AvenirNext forINTUIT" w:hAnsi="AvenirNext forINTUIT"/>
              </w:rPr>
            </w:pPr>
            <w:r w:rsidRPr="002F097D">
              <w:rPr>
                <w:rFonts w:ascii="AvenirNext forINTUIT" w:hAnsi="AvenirNext forINTUIT"/>
                <w:b/>
                <w:noProof/>
              </w:rPr>
              <w:drawing>
                <wp:anchor distT="0" distB="0" distL="114300" distR="114300" simplePos="0" relativeHeight="251675648" behindDoc="0" locked="0" layoutInCell="1" allowOverlap="1" wp14:anchorId="1F895156" wp14:editId="720201EB">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097D">
              <w:rPr>
                <w:rFonts w:ascii="AvenirNext forINTUIT" w:hAnsi="AvenirNext forINTUIT"/>
              </w:rPr>
              <w:t xml:space="preserve">I am Corbin, ID </w:t>
            </w:r>
            <w:proofErr w:type="spellStart"/>
            <w:r w:rsidRPr="002F097D">
              <w:rPr>
                <w:rFonts w:ascii="AvenirNext forINTUIT" w:hAnsi="AvenirNext forINTUIT"/>
              </w:rPr>
              <w:t>s3855159</w:t>
            </w:r>
            <w:proofErr w:type="spellEnd"/>
            <w:r w:rsidRPr="002F097D">
              <w:rPr>
                <w:rFonts w:ascii="AvenirNext forINTUIT" w:hAnsi="AvenirNext forINTUIT"/>
              </w:rPr>
              <w:t xml:space="preserve">, and I am a part of XVI. Hailing from Melbourne City and originally from Country Victoria, I now live on the sunny </w:t>
            </w:r>
            <w:proofErr w:type="spellStart"/>
            <w:r w:rsidRPr="002F097D">
              <w:rPr>
                <w:rFonts w:ascii="AvenirNext forINTUIT" w:hAnsi="AvenirNext forINTUIT"/>
              </w:rPr>
              <w:t>Mornington</w:t>
            </w:r>
            <w:proofErr w:type="spellEnd"/>
            <w:r w:rsidRPr="002F097D">
              <w:rPr>
                <w:rFonts w:ascii="AvenirNext forINTUIT" w:hAnsi="AvenirNext forINTUIT"/>
              </w:rPr>
              <w:t xml:space="preserve"> Peninsula. My day job is in hospitality and tourism management but I am always pursuing a new side-hustle. I am an enormous music lover and spend most of my free time singing and playing guitar, reading a good book or involving myself in social or philosophical discussions. I have been a gamer for my whole life, and I do not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 am particularly interested in artificial intelligence and the future of computing.</w:t>
            </w:r>
          </w:p>
          <w:p w14:paraId="78B7AF0D" w14:textId="77777777" w:rsidR="00F9053A" w:rsidRPr="002F097D" w:rsidRDefault="00F9053A" w:rsidP="00F9053A">
            <w:pPr>
              <w:pStyle w:val="NoSpacing"/>
              <w:rPr>
                <w:rFonts w:ascii="AvenirNext forINTUIT" w:hAnsi="AvenirNext forINTUIT"/>
              </w:rPr>
            </w:pPr>
          </w:p>
          <w:p w14:paraId="39C37764" w14:textId="5BDB92A9" w:rsidR="00F9053A" w:rsidRDefault="00F9053A" w:rsidP="00F9053A">
            <w:pPr>
              <w:pStyle w:val="NoSpacing"/>
              <w:rPr>
                <w:rFonts w:ascii="AvenirNext forINTUIT" w:hAnsi="AvenirNext forINTUIT" w:cstheme="minorHAnsi"/>
                <w:color w:val="000000"/>
              </w:rPr>
            </w:pPr>
            <w:r w:rsidRPr="002F097D">
              <w:rPr>
                <w:rFonts w:ascii="AvenirNext forINTUIT" w:hAnsi="AvenirNext forINTUIT" w:cstheme="minorHAnsi"/>
                <w:color w:val="000000"/>
              </w:rPr>
              <w:t xml:space="preserve"> </w:t>
            </w:r>
          </w:p>
          <w:p w14:paraId="1196489F" w14:textId="6682EF7C" w:rsidR="00871471" w:rsidRDefault="00871471" w:rsidP="00F9053A">
            <w:pPr>
              <w:pStyle w:val="NoSpacing"/>
              <w:rPr>
                <w:rFonts w:ascii="AvenirNext forINTUIT" w:hAnsi="AvenirNext forINTUIT" w:cstheme="minorHAnsi"/>
                <w:color w:val="000000"/>
              </w:rPr>
            </w:pPr>
          </w:p>
          <w:p w14:paraId="482A6241" w14:textId="46B070CF" w:rsidR="00871471" w:rsidRDefault="00871471" w:rsidP="00F9053A">
            <w:pPr>
              <w:pStyle w:val="NoSpacing"/>
              <w:rPr>
                <w:rFonts w:ascii="AvenirNext forINTUIT" w:hAnsi="AvenirNext forINTUIT" w:cstheme="minorHAnsi"/>
                <w:color w:val="000000"/>
              </w:rPr>
            </w:pPr>
          </w:p>
          <w:p w14:paraId="79E484D8" w14:textId="314CA780" w:rsidR="00871471" w:rsidRDefault="00871471" w:rsidP="00F9053A">
            <w:pPr>
              <w:pStyle w:val="NoSpacing"/>
              <w:rPr>
                <w:rFonts w:ascii="AvenirNext forINTUIT" w:hAnsi="AvenirNext forINTUIT" w:cstheme="minorHAnsi"/>
                <w:color w:val="000000"/>
              </w:rPr>
            </w:pPr>
          </w:p>
          <w:p w14:paraId="64C29584" w14:textId="1B61E526" w:rsidR="00871471" w:rsidRDefault="00871471" w:rsidP="00F9053A">
            <w:pPr>
              <w:pStyle w:val="NoSpacing"/>
              <w:rPr>
                <w:rFonts w:ascii="AvenirNext forINTUIT" w:hAnsi="AvenirNext forINTUIT" w:cstheme="minorHAnsi"/>
                <w:color w:val="000000"/>
              </w:rPr>
            </w:pPr>
          </w:p>
          <w:p w14:paraId="15A0B29B" w14:textId="3E667A9B" w:rsidR="00871471" w:rsidRDefault="00871471" w:rsidP="00F9053A">
            <w:pPr>
              <w:pStyle w:val="NoSpacing"/>
              <w:rPr>
                <w:rFonts w:ascii="AvenirNext forINTUIT" w:hAnsi="AvenirNext forINTUIT" w:cstheme="minorHAnsi"/>
                <w:color w:val="000000"/>
              </w:rPr>
            </w:pPr>
          </w:p>
          <w:p w14:paraId="7C7A6A0A" w14:textId="12807E2D" w:rsidR="00871471" w:rsidRDefault="00871471" w:rsidP="00F9053A">
            <w:pPr>
              <w:pStyle w:val="NoSpacing"/>
              <w:rPr>
                <w:rFonts w:ascii="AvenirNext forINTUIT" w:hAnsi="AvenirNext forINTUIT" w:cstheme="minorHAnsi"/>
                <w:color w:val="000000"/>
              </w:rPr>
            </w:pPr>
          </w:p>
          <w:p w14:paraId="6675417D" w14:textId="77777777" w:rsidR="00871471" w:rsidRPr="002F097D" w:rsidRDefault="00871471" w:rsidP="00F9053A">
            <w:pPr>
              <w:pStyle w:val="NoSpacing"/>
              <w:rPr>
                <w:rFonts w:ascii="AvenirNext forINTUIT" w:hAnsi="AvenirNext forINTUIT" w:cstheme="minorHAnsi"/>
                <w:color w:val="000000"/>
              </w:rPr>
            </w:pPr>
          </w:p>
          <w:p w14:paraId="1AC7FFF0" w14:textId="77777777" w:rsidR="00F9053A" w:rsidRPr="002F097D" w:rsidRDefault="00F9053A" w:rsidP="00F9053A">
            <w:pPr>
              <w:pStyle w:val="NoSpacing"/>
              <w:rPr>
                <w:rFonts w:ascii="AvenirNext forINTUIT" w:hAnsi="AvenirNext forINTUIT"/>
                <w:b/>
                <w:color w:val="476166" w:themeColor="accent1"/>
                <w:sz w:val="28"/>
                <w:szCs w:val="28"/>
              </w:rPr>
            </w:pPr>
          </w:p>
        </w:tc>
        <w:tc>
          <w:tcPr>
            <w:tcW w:w="162" w:type="dxa"/>
          </w:tcPr>
          <w:p w14:paraId="05B24E0B" w14:textId="77777777" w:rsidR="00F9053A" w:rsidRPr="00E84071" w:rsidRDefault="00F9053A" w:rsidP="00F9053A">
            <w:pPr>
              <w:rPr>
                <w:rFonts w:ascii="AvenirNext forINTUIT" w:hAnsi="AvenirNext forINTUIT"/>
              </w:rPr>
            </w:pPr>
          </w:p>
        </w:tc>
      </w:tr>
    </w:tbl>
    <w:p w14:paraId="0529C91A" w14:textId="1032177C" w:rsidR="00C72E38" w:rsidRPr="00E84071" w:rsidRDefault="00C72E38" w:rsidP="00C72E38">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45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C72E38" w:rsidRPr="00E84071" w14:paraId="76934A62" w14:textId="77777777" w:rsidTr="00871471">
        <w:trPr>
          <w:trHeight w:val="4546"/>
        </w:trPr>
        <w:tc>
          <w:tcPr>
            <w:tcW w:w="284" w:type="dxa"/>
          </w:tcPr>
          <w:p w14:paraId="2F14AEA2" w14:textId="77777777" w:rsidR="00C72E38" w:rsidRPr="00E84071" w:rsidRDefault="00C72E38" w:rsidP="00F9053A">
            <w:pPr>
              <w:rPr>
                <w:rFonts w:ascii="AvenirNext forINTUIT" w:hAnsi="AvenirNext forINTUIT"/>
              </w:rPr>
            </w:pPr>
          </w:p>
          <w:p w14:paraId="477C3B91" w14:textId="77777777" w:rsidR="00C72E38" w:rsidRPr="00E84071" w:rsidRDefault="00C72E38" w:rsidP="00F9053A">
            <w:pPr>
              <w:rPr>
                <w:rFonts w:ascii="AvenirNext forINTUIT" w:hAnsi="AvenirNext forINTUIT"/>
              </w:rPr>
            </w:pPr>
          </w:p>
          <w:p w14:paraId="040604CB" w14:textId="77777777" w:rsidR="00C72E38" w:rsidRPr="00E84071" w:rsidRDefault="00C72E38" w:rsidP="00F9053A">
            <w:pPr>
              <w:rPr>
                <w:rFonts w:ascii="AvenirNext forINTUIT" w:hAnsi="AvenirNext forINTUIT"/>
              </w:rPr>
            </w:pPr>
          </w:p>
          <w:p w14:paraId="75F28E6C" w14:textId="77777777" w:rsidR="00C72E38" w:rsidRPr="00E84071" w:rsidRDefault="00C72E38"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A15D9DA" w14:textId="56F406EF" w:rsidR="000346A0" w:rsidRPr="000346A0" w:rsidRDefault="000346A0" w:rsidP="00F9053A">
            <w:pPr>
              <w:pStyle w:val="NoSpacing"/>
              <w:rPr>
                <w:rFonts w:ascii="AvenirNext forINTUIT" w:hAnsi="AvenirNext forINTUIT" w:cstheme="minorHAnsi"/>
                <w:color w:val="000000"/>
              </w:rPr>
            </w:pPr>
            <w:r w:rsidRPr="000346A0">
              <w:rPr>
                <w:rFonts w:ascii="AvenirNext forINTUIT" w:hAnsi="AvenirNext forINTUIT"/>
                <w:b/>
                <w:noProof/>
              </w:rPr>
              <w:drawing>
                <wp:anchor distT="0" distB="0" distL="114300" distR="114300" simplePos="0" relativeHeight="251669504" behindDoc="0" locked="0" layoutInCell="1" allowOverlap="1" wp14:anchorId="647C33B6" wp14:editId="59738712">
                  <wp:simplePos x="0" y="0"/>
                  <wp:positionH relativeFrom="column">
                    <wp:posOffset>231</wp:posOffset>
                  </wp:positionH>
                  <wp:positionV relativeFrom="paragraph">
                    <wp:posOffset>255097</wp:posOffset>
                  </wp:positionV>
                  <wp:extent cx="1285240" cy="857250"/>
                  <wp:effectExtent l="0" t="0" r="0" b="0"/>
                  <wp:wrapSquare wrapText="bothSides"/>
                  <wp:docPr id="7" name="Picture 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b/>
              </w:rPr>
              <w:br/>
            </w:r>
            <w:r w:rsidRPr="000346A0">
              <w:rPr>
                <w:rFonts w:ascii="AvenirNext forINTUIT" w:hAnsi="AvenirNext forINTUIT" w:cstheme="minorHAnsi"/>
                <w:color w:val="000000"/>
              </w:rPr>
              <w:t xml:space="preserve">I am Natalie, ID </w:t>
            </w:r>
            <w:proofErr w:type="spellStart"/>
            <w:r w:rsidRPr="000346A0">
              <w:rPr>
                <w:rFonts w:ascii="AvenirNext forINTUIT" w:hAnsi="AvenirNext forINTUIT" w:cstheme="minorHAnsi"/>
                <w:color w:val="000000"/>
              </w:rPr>
              <w:t>s3505918</w:t>
            </w:r>
            <w:proofErr w:type="spellEnd"/>
            <w:r w:rsidRPr="000346A0">
              <w:rPr>
                <w:rFonts w:ascii="AvenirNext forINTUIT" w:hAnsi="AvenirNext forINTUIT" w:cstheme="minorHAnsi"/>
                <w:color w:val="000000"/>
              </w:rPr>
              <w:t xml:space="preserve">, and I am a part of XVI. I am 24, Italian-Australian and I was born and bred in the northern suburbs of Melbourne. I enjoy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my PC, playing video games, learning new skills, languages and watching </w:t>
            </w:r>
            <w:proofErr w:type="spellStart"/>
            <w:r w:rsidRPr="000346A0">
              <w:rPr>
                <w:rFonts w:ascii="AvenirNext forINTUIT" w:hAnsi="AvenirNext forINTUIT" w:cstheme="minorHAnsi"/>
                <w:color w:val="000000"/>
              </w:rPr>
              <w:t>RuPaul’s</w:t>
            </w:r>
            <w:proofErr w:type="spellEnd"/>
            <w:r w:rsidRPr="000346A0">
              <w:rPr>
                <w:rFonts w:ascii="AvenirNext forINTUIT" w:hAnsi="AvenirNext forINTUIT" w:cstheme="minorHAnsi"/>
                <w:color w:val="000000"/>
              </w:rPr>
              <w:t xml:space="preserve"> Drag Race. Since I can remember, I have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own PCBs for a project in which I was </w:t>
            </w:r>
            <w:proofErr w:type="spellStart"/>
            <w:r w:rsidRPr="000346A0">
              <w:rPr>
                <w:rFonts w:ascii="AvenirNext forINTUIT" w:hAnsi="AvenirNext forINTUIT" w:cstheme="minorHAnsi"/>
                <w:color w:val="000000"/>
              </w:rPr>
              <w:t>modding</w:t>
            </w:r>
            <w:proofErr w:type="spellEnd"/>
            <w:r w:rsidRPr="000346A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 </w:t>
            </w:r>
          </w:p>
          <w:p w14:paraId="14944B59" w14:textId="77777777" w:rsidR="00C72E38" w:rsidRPr="000346A0" w:rsidRDefault="00C72E38" w:rsidP="00F9053A">
            <w:pPr>
              <w:pStyle w:val="NoSpacing"/>
              <w:rPr>
                <w:rFonts w:ascii="AvenirNext forINTUIT" w:hAnsi="AvenirNext forINTUIT"/>
              </w:rPr>
            </w:pPr>
          </w:p>
          <w:p w14:paraId="6ED01BE5" w14:textId="1E801842"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1552" behindDoc="0" locked="0" layoutInCell="1" allowOverlap="1" wp14:anchorId="02CCAACB" wp14:editId="00C0E160">
                  <wp:simplePos x="0" y="0"/>
                  <wp:positionH relativeFrom="column">
                    <wp:posOffset>0</wp:posOffset>
                  </wp:positionH>
                  <wp:positionV relativeFrom="paragraph">
                    <wp:posOffset>64770</wp:posOffset>
                  </wp:positionV>
                  <wp:extent cx="1271270" cy="847725"/>
                  <wp:effectExtent l="0" t="0" r="0" b="9525"/>
                  <wp:wrapSquare wrapText="bothSides"/>
                  <wp:docPr id="9" name="Picture 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46A0">
              <w:rPr>
                <w:rFonts w:ascii="AvenirNext forINTUIT" w:hAnsi="AvenirNext forINTUIT"/>
              </w:rPr>
              <w:t xml:space="preserve">I am Oliver, ID </w:t>
            </w:r>
            <w:proofErr w:type="spellStart"/>
            <w:r w:rsidRPr="000346A0">
              <w:rPr>
                <w:rFonts w:ascii="AvenirNext forINTUIT" w:hAnsi="AvenirNext forINTUIT"/>
              </w:rPr>
              <w:t>s3861675</w:t>
            </w:r>
            <w:proofErr w:type="spellEnd"/>
            <w:r w:rsidRPr="000346A0">
              <w:rPr>
                <w:rFonts w:ascii="AvenirNext forINTUIT" w:hAnsi="AvenirNext forINTUIT"/>
              </w:rPr>
              <w:t xml:space="preserve">, </w:t>
            </w:r>
            <w:r w:rsidRPr="000346A0">
              <w:rPr>
                <w:rFonts w:ascii="AvenirNext forINTUIT" w:hAnsi="AvenirNext forINTUIT" w:cstheme="minorHAnsi"/>
                <w:color w:val="000000"/>
              </w:rPr>
              <w:t xml:space="preserve">and I am a part of XVI. </w:t>
            </w:r>
            <w:r w:rsidRPr="000346A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 is why I like it so much, I would love to get a job as a game developer in a company, but it has also been my goal to work either by myself or in a small team just having fun whether it is by YouTube or making Indie Titles.</w:t>
            </w:r>
          </w:p>
          <w:p w14:paraId="40CB1096" w14:textId="77777777" w:rsidR="000346A0" w:rsidRPr="000346A0" w:rsidRDefault="000346A0" w:rsidP="00F9053A">
            <w:pPr>
              <w:pStyle w:val="NoSpacing"/>
              <w:rPr>
                <w:rFonts w:ascii="AvenirNext forINTUIT" w:hAnsi="AvenirNext forINTUIT"/>
              </w:rPr>
            </w:pPr>
          </w:p>
          <w:p w14:paraId="49480FA7"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noProof/>
              </w:rPr>
              <w:drawing>
                <wp:anchor distT="0" distB="0" distL="114300" distR="114300" simplePos="0" relativeHeight="251672576" behindDoc="0" locked="0" layoutInCell="1" allowOverlap="1" wp14:anchorId="0292D920" wp14:editId="56A06268">
                  <wp:simplePos x="0" y="0"/>
                  <wp:positionH relativeFrom="column">
                    <wp:posOffset>0</wp:posOffset>
                  </wp:positionH>
                  <wp:positionV relativeFrom="paragraph">
                    <wp:posOffset>87630</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8D463E" w14:textId="77777777" w:rsidR="000346A0" w:rsidRPr="000346A0" w:rsidRDefault="000346A0" w:rsidP="00F9053A">
            <w:pPr>
              <w:pStyle w:val="NoSpacing"/>
              <w:rPr>
                <w:rFonts w:ascii="AvenirNext forINTUIT" w:hAnsi="AvenirNext forINTUIT"/>
              </w:rPr>
            </w:pPr>
            <w:r w:rsidRPr="000346A0">
              <w:rPr>
                <w:rFonts w:ascii="AvenirNext forINTUIT" w:hAnsi="AvenirNext forINTUIT"/>
              </w:rPr>
              <w:t xml:space="preserve">I am Vanessa, ID </w:t>
            </w:r>
            <w:proofErr w:type="spellStart"/>
            <w:r w:rsidRPr="000346A0">
              <w:rPr>
                <w:rFonts w:ascii="AvenirNext forINTUIT" w:hAnsi="AvenirNext forINTUIT"/>
              </w:rPr>
              <w:t>s3864452</w:t>
            </w:r>
            <w:proofErr w:type="spellEnd"/>
            <w:r w:rsidRPr="000346A0">
              <w:rPr>
                <w:rFonts w:ascii="AvenirNext forINTUIT" w:hAnsi="AvenirNext forINTUIT"/>
              </w:rPr>
              <w:t xml:space="preserve">, and I am a part of XVI. I am 28, born and raised in Australia in a cute little country town that goes by the name of Orange! I grew up dancing to rock ‘n’ roll music and singing Shania Twain, I am still quite the country girl to this day but living in the suburbs of Sydney with my boyfriend, Chris, and </w:t>
            </w:r>
            <w:proofErr w:type="spellStart"/>
            <w:r w:rsidRPr="000346A0">
              <w:rPr>
                <w:rFonts w:ascii="AvenirNext forINTUIT" w:hAnsi="AvenirNext forINTUIT"/>
              </w:rPr>
              <w:t>furbaby</w:t>
            </w:r>
            <w:proofErr w:type="spellEnd"/>
            <w:r w:rsidRPr="000346A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181B4CEE" w14:textId="77777777" w:rsidR="00C72E38" w:rsidRPr="00E84071" w:rsidRDefault="00C72E38" w:rsidP="00F9053A">
            <w:pPr>
              <w:pStyle w:val="NoSpacing"/>
              <w:rPr>
                <w:rFonts w:ascii="AvenirNext forINTUIT" w:hAnsi="AvenirNext forINTUIT"/>
                <w:b/>
                <w:color w:val="476166" w:themeColor="accent1"/>
                <w:sz w:val="28"/>
                <w:szCs w:val="28"/>
              </w:rPr>
            </w:pPr>
          </w:p>
        </w:tc>
        <w:tc>
          <w:tcPr>
            <w:tcW w:w="300" w:type="dxa"/>
          </w:tcPr>
          <w:p w14:paraId="6A6317C2" w14:textId="77777777" w:rsidR="00C72E38" w:rsidRPr="00E84071" w:rsidRDefault="00C72E38" w:rsidP="00F9053A">
            <w:pPr>
              <w:rPr>
                <w:rFonts w:ascii="AvenirNext forINTUIT" w:hAnsi="AvenirNext forINTUIT"/>
              </w:rPr>
            </w:pPr>
          </w:p>
        </w:tc>
      </w:tr>
    </w:tbl>
    <w:p w14:paraId="0B999ACC" w14:textId="3D843302" w:rsidR="00C72E38" w:rsidRPr="00E84071" w:rsidRDefault="00C72E38" w:rsidP="00C72E38">
      <w:pPr>
        <w:rPr>
          <w:rFonts w:ascii="AvenirNext forINTUIT" w:hAnsi="AvenirNext forINTUIT"/>
        </w:rPr>
      </w:pPr>
    </w:p>
    <w:p w14:paraId="1ED44E11" w14:textId="039F61F8" w:rsidR="00C72E38" w:rsidRPr="00E84071" w:rsidRDefault="00C72E38" w:rsidP="00C72E38">
      <w:pPr>
        <w:rPr>
          <w:rFonts w:ascii="AvenirNext forINTUIT" w:hAnsi="AvenirNext forINTUIT"/>
          <w:color w:val="476166" w:themeColor="accent1"/>
          <w:sz w:val="28"/>
          <w:szCs w:val="28"/>
        </w:rPr>
      </w:pPr>
    </w:p>
    <w:p w14:paraId="51C3A05E" w14:textId="320FEE86" w:rsidR="00C72E38" w:rsidRPr="00E84071" w:rsidRDefault="00C72E38" w:rsidP="00C72E38">
      <w:pPr>
        <w:rPr>
          <w:rFonts w:ascii="AvenirNext forINTUIT" w:hAnsi="AvenirNext forINTUIT"/>
          <w:color w:val="476166" w:themeColor="accent1"/>
          <w:sz w:val="28"/>
          <w:szCs w:val="28"/>
        </w:rPr>
      </w:pPr>
    </w:p>
    <w:p w14:paraId="58EC06D8" w14:textId="3E31321C" w:rsidR="00C72E38" w:rsidRPr="00E84071" w:rsidRDefault="00C72E38" w:rsidP="00C72E38">
      <w:pPr>
        <w:rPr>
          <w:rFonts w:ascii="AvenirNext forINTUIT" w:hAnsi="AvenirNext forINTUIT"/>
          <w:color w:val="476166" w:themeColor="accent1"/>
          <w:sz w:val="28"/>
          <w:szCs w:val="28"/>
        </w:rPr>
      </w:pPr>
    </w:p>
    <w:p w14:paraId="71CF7E5B" w14:textId="2EA2BABD" w:rsidR="00C72E38" w:rsidRPr="00E84071" w:rsidRDefault="00C72E38" w:rsidP="00C72E38">
      <w:pPr>
        <w:rPr>
          <w:rFonts w:ascii="AvenirNext forINTUIT" w:hAnsi="AvenirNext forINTUIT"/>
          <w:color w:val="476166" w:themeColor="accent1"/>
          <w:sz w:val="28"/>
          <w:szCs w:val="28"/>
        </w:rPr>
      </w:pPr>
    </w:p>
    <w:p w14:paraId="402F6CDC" w14:textId="481F27C8" w:rsidR="00C72E38" w:rsidRPr="00E84071" w:rsidRDefault="00C72E38" w:rsidP="00C72E38">
      <w:pPr>
        <w:rPr>
          <w:rFonts w:ascii="AvenirNext forINTUIT" w:hAnsi="AvenirNext forINTUIT"/>
          <w:color w:val="476166" w:themeColor="accent1"/>
          <w:sz w:val="28"/>
          <w:szCs w:val="28"/>
        </w:rPr>
      </w:pPr>
    </w:p>
    <w:p w14:paraId="766FFAE0" w14:textId="0D79F20A" w:rsidR="00C72E38" w:rsidRPr="00E84071" w:rsidRDefault="00C72E38" w:rsidP="00C72E38">
      <w:pPr>
        <w:rPr>
          <w:rFonts w:ascii="AvenirNext forINTUIT" w:hAnsi="AvenirNext forINTUIT"/>
          <w:color w:val="476166" w:themeColor="accent1"/>
          <w:sz w:val="28"/>
          <w:szCs w:val="28"/>
        </w:rPr>
      </w:pPr>
    </w:p>
    <w:p w14:paraId="7F64518B" w14:textId="2A66B7BB" w:rsidR="00C72E38" w:rsidRDefault="00C72E38">
      <w:pPr>
        <w:rPr>
          <w:rFonts w:ascii="AvenirNext forINTUIT" w:hAnsi="AvenirNext forINTUIT"/>
          <w:color w:val="476166" w:themeColor="accent1"/>
          <w:sz w:val="28"/>
          <w:szCs w:val="28"/>
        </w:rPr>
      </w:pPr>
    </w:p>
    <w:p w14:paraId="110D64FB" w14:textId="5C0D5AB0" w:rsidR="00C72E38" w:rsidRDefault="00C72E38">
      <w:pPr>
        <w:rPr>
          <w:rFonts w:ascii="AvenirNext forINTUIT" w:hAnsi="AvenirNext forINTUIT"/>
          <w:color w:val="476166" w:themeColor="accent1"/>
          <w:sz w:val="28"/>
          <w:szCs w:val="28"/>
        </w:rPr>
      </w:pPr>
    </w:p>
    <w:p w14:paraId="59FA217A" w14:textId="77777777" w:rsidR="00C72E38" w:rsidRPr="00E84071" w:rsidRDefault="00C72E38" w:rsidP="00C72E38">
      <w:pPr>
        <w:rPr>
          <w:rFonts w:ascii="AvenirNext forINTUIT" w:hAnsi="AvenirNext forINTUIT"/>
        </w:rPr>
      </w:pPr>
    </w:p>
    <w:p w14:paraId="6BE339D5" w14:textId="77777777" w:rsidR="00C72E38" w:rsidRPr="00E84071" w:rsidRDefault="00C72E38" w:rsidP="00C72E38">
      <w:pPr>
        <w:rPr>
          <w:rFonts w:ascii="AvenirNext forINTUIT" w:hAnsi="AvenirNext forINTUIT"/>
          <w:color w:val="476166" w:themeColor="accent1"/>
          <w:sz w:val="28"/>
          <w:szCs w:val="28"/>
        </w:rPr>
      </w:pPr>
    </w:p>
    <w:p w14:paraId="072E8B88" w14:textId="77777777" w:rsidR="00C72E38" w:rsidRPr="00E84071" w:rsidRDefault="00C72E38" w:rsidP="00C72E38">
      <w:pPr>
        <w:rPr>
          <w:rFonts w:ascii="AvenirNext forINTUIT" w:hAnsi="AvenirNext forINTUIT"/>
          <w:color w:val="476166" w:themeColor="accent1"/>
          <w:sz w:val="28"/>
          <w:szCs w:val="28"/>
        </w:rPr>
      </w:pPr>
    </w:p>
    <w:p w14:paraId="1FAB8A4B" w14:textId="77777777" w:rsidR="00C72E38" w:rsidRPr="00E84071" w:rsidRDefault="00C72E38" w:rsidP="00C72E38">
      <w:pPr>
        <w:rPr>
          <w:rFonts w:ascii="AvenirNext forINTUIT" w:hAnsi="AvenirNext forINTUIT"/>
          <w:color w:val="476166" w:themeColor="accent1"/>
          <w:sz w:val="28"/>
          <w:szCs w:val="28"/>
        </w:rPr>
      </w:pPr>
    </w:p>
    <w:p w14:paraId="12E52755"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40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F9053A" w:rsidRPr="00E84071" w14:paraId="3ED3C242" w14:textId="77777777" w:rsidTr="00871471">
        <w:trPr>
          <w:trHeight w:val="4546"/>
        </w:trPr>
        <w:tc>
          <w:tcPr>
            <w:tcW w:w="284" w:type="dxa"/>
          </w:tcPr>
          <w:p w14:paraId="0A83AB85" w14:textId="77777777" w:rsidR="00F9053A" w:rsidRPr="00E84071" w:rsidRDefault="00F9053A" w:rsidP="00F9053A">
            <w:pPr>
              <w:rPr>
                <w:rFonts w:ascii="AvenirNext forINTUIT" w:hAnsi="AvenirNext forINTUIT"/>
              </w:rPr>
            </w:pPr>
          </w:p>
          <w:p w14:paraId="7857B6E6" w14:textId="77777777" w:rsidR="00F9053A" w:rsidRPr="00E84071" w:rsidRDefault="00F9053A" w:rsidP="00F9053A">
            <w:pPr>
              <w:rPr>
                <w:rFonts w:ascii="AvenirNext forINTUIT" w:hAnsi="AvenirNext forINTUIT"/>
              </w:rPr>
            </w:pPr>
          </w:p>
          <w:p w14:paraId="58108E7D" w14:textId="77777777" w:rsidR="00F9053A" w:rsidRPr="00E84071" w:rsidRDefault="00F9053A" w:rsidP="00F9053A">
            <w:pPr>
              <w:rPr>
                <w:rFonts w:ascii="AvenirNext forINTUIT" w:hAnsi="AvenirNext forINTUIT"/>
              </w:rPr>
            </w:pPr>
          </w:p>
          <w:p w14:paraId="0E3731D9" w14:textId="77777777" w:rsidR="00F9053A" w:rsidRPr="00E84071" w:rsidRDefault="00F9053A" w:rsidP="00F9053A">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E6ED84F" w14:textId="77777777" w:rsidR="00F9053A" w:rsidRPr="00F9053A" w:rsidRDefault="00F9053A" w:rsidP="00F9053A">
            <w:pPr>
              <w:pStyle w:val="NoSpacing"/>
              <w:rPr>
                <w:rFonts w:ascii="AvenirNext forINTUIT" w:hAnsi="AvenirNext forINTUIT"/>
              </w:rPr>
            </w:pPr>
          </w:p>
          <w:p w14:paraId="24B58811" w14:textId="46030F4D"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The members of XVI participated in three tests each to determine the strengths, weaknesses and compatibility of the group. The tests performed included The Myers-Briggs Personality Test, The Big Five Personality Test, and The Learning Style Quiz. </w:t>
            </w:r>
          </w:p>
          <w:p w14:paraId="31C2DCBE" w14:textId="77777777" w:rsidR="00F9053A" w:rsidRPr="00F9053A" w:rsidRDefault="00F9053A" w:rsidP="00F9053A">
            <w:pPr>
              <w:pStyle w:val="NoSpacing"/>
              <w:jc w:val="center"/>
              <w:rPr>
                <w:rFonts w:ascii="AvenirNext forINTUIT" w:hAnsi="AvenirNext forINTUIT"/>
              </w:rPr>
            </w:pPr>
          </w:p>
          <w:p w14:paraId="3D12464A" w14:textId="5550C3F9" w:rsidR="00F9053A" w:rsidRPr="00F9053A" w:rsidRDefault="00F9053A" w:rsidP="00F9053A">
            <w:pPr>
              <w:pStyle w:val="NoSpacing"/>
              <w:jc w:val="center"/>
              <w:rPr>
                <w:rFonts w:ascii="AvenirNext forINTUIT" w:hAnsi="AvenirNext forINTUIT"/>
              </w:rPr>
            </w:pPr>
            <w:r w:rsidRPr="00F9053A">
              <w:rPr>
                <w:rFonts w:ascii="AvenirNext forINTUIT" w:hAnsi="AvenirNext forINTUIT"/>
                <w:noProof/>
              </w:rPr>
              <w:drawing>
                <wp:inline distT="0" distB="0" distL="0" distR="0" wp14:anchorId="7EE953BE" wp14:editId="583E9390">
                  <wp:extent cx="4032250" cy="3543300"/>
                  <wp:effectExtent l="0" t="0" r="1270" b="6350"/>
                  <wp:docPr id="13" name="Picture 13"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2250" cy="3543300"/>
                          </a:xfrm>
                          <a:prstGeom prst="rect">
                            <a:avLst/>
                          </a:prstGeom>
                          <a:noFill/>
                          <a:ln>
                            <a:noFill/>
                          </a:ln>
                        </pic:spPr>
                      </pic:pic>
                    </a:graphicData>
                  </a:graphic>
                </wp:inline>
              </w:drawing>
            </w:r>
          </w:p>
          <w:p w14:paraId="62DDDE5C" w14:textId="5C049A7A" w:rsidR="00F9053A" w:rsidRPr="00F9053A" w:rsidRDefault="00F9053A" w:rsidP="00F9053A">
            <w:pPr>
              <w:pStyle w:val="NoSpacing"/>
              <w:rPr>
                <w:rFonts w:ascii="AvenirNext forINTUIT" w:hAnsi="AvenirNext forINTUIT"/>
              </w:rPr>
            </w:pPr>
          </w:p>
          <w:p w14:paraId="74A86582" w14:textId="77777777" w:rsidR="00F9053A" w:rsidRPr="00F9053A" w:rsidRDefault="00F9053A" w:rsidP="00F9053A">
            <w:pPr>
              <w:pStyle w:val="NoSpacing"/>
              <w:rPr>
                <w:rFonts w:ascii="AvenirNext forINTUIT" w:hAnsi="AvenirNext forINTUIT"/>
              </w:rPr>
            </w:pPr>
            <w:r w:rsidRPr="00F9053A">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7B4B1041" w14:textId="77777777" w:rsidR="00F9053A" w:rsidRPr="00F9053A" w:rsidRDefault="00F9053A" w:rsidP="00F9053A">
            <w:pPr>
              <w:pStyle w:val="NoSpacing"/>
              <w:rPr>
                <w:rFonts w:ascii="AvenirNext forINTUIT" w:hAnsi="AvenirNext forINTUIT"/>
              </w:rPr>
            </w:pPr>
          </w:p>
          <w:p w14:paraId="011F68EB" w14:textId="77777777" w:rsidR="00F9053A" w:rsidRPr="00E84071" w:rsidRDefault="00F9053A" w:rsidP="00744A1C">
            <w:pPr>
              <w:pStyle w:val="NoSpacing"/>
              <w:rPr>
                <w:rFonts w:ascii="AvenirNext forINTUIT" w:hAnsi="AvenirNext forINTUIT"/>
                <w:b/>
                <w:color w:val="476166" w:themeColor="accent1"/>
                <w:sz w:val="28"/>
                <w:szCs w:val="28"/>
              </w:rPr>
            </w:pPr>
          </w:p>
        </w:tc>
        <w:tc>
          <w:tcPr>
            <w:tcW w:w="300" w:type="dxa"/>
          </w:tcPr>
          <w:p w14:paraId="2D089F4B" w14:textId="77777777" w:rsidR="00F9053A" w:rsidRPr="00E84071" w:rsidRDefault="00F9053A" w:rsidP="00F9053A">
            <w:pPr>
              <w:rPr>
                <w:rFonts w:ascii="AvenirNext forINTUIT" w:hAnsi="AvenirNext forINTUIT"/>
              </w:rPr>
            </w:pPr>
          </w:p>
        </w:tc>
      </w:tr>
    </w:tbl>
    <w:p w14:paraId="7C229150" w14:textId="77777777" w:rsidR="00C72E38" w:rsidRPr="00E84071" w:rsidRDefault="00C72E38" w:rsidP="00C72E38">
      <w:pPr>
        <w:rPr>
          <w:rFonts w:ascii="AvenirNext forINTUIT" w:hAnsi="AvenirNext forINTUIT"/>
          <w:color w:val="476166" w:themeColor="accent1"/>
          <w:sz w:val="28"/>
          <w:szCs w:val="28"/>
        </w:rPr>
      </w:pPr>
    </w:p>
    <w:p w14:paraId="552D950F" w14:textId="77777777" w:rsidR="00C72E38" w:rsidRPr="00E84071" w:rsidRDefault="00C72E38" w:rsidP="00C72E38">
      <w:pPr>
        <w:rPr>
          <w:rFonts w:ascii="AvenirNext forINTUIT" w:hAnsi="AvenirNext forINTUIT"/>
          <w:color w:val="476166" w:themeColor="accent1"/>
          <w:sz w:val="28"/>
          <w:szCs w:val="28"/>
        </w:rPr>
      </w:pPr>
    </w:p>
    <w:p w14:paraId="72F46370" w14:textId="6F7692A3" w:rsidR="00C72E38" w:rsidRDefault="00C72E38">
      <w:pPr>
        <w:rPr>
          <w:rFonts w:ascii="AvenirNext forINTUIT" w:hAnsi="AvenirNext forINTUIT"/>
          <w:color w:val="476166" w:themeColor="accent1"/>
          <w:sz w:val="28"/>
          <w:szCs w:val="28"/>
        </w:rPr>
      </w:pPr>
    </w:p>
    <w:p w14:paraId="3BDD3654" w14:textId="77777777" w:rsidR="00C72E38" w:rsidRPr="00E84071" w:rsidRDefault="00C72E38" w:rsidP="00C72E38">
      <w:pPr>
        <w:rPr>
          <w:rFonts w:ascii="AvenirNext forINTUIT" w:hAnsi="AvenirNext forINTUIT"/>
        </w:rPr>
      </w:pPr>
    </w:p>
    <w:p w14:paraId="307A019E" w14:textId="77777777" w:rsidR="00C72E38" w:rsidRPr="00E84071" w:rsidRDefault="00C72E38" w:rsidP="00C72E38">
      <w:pPr>
        <w:rPr>
          <w:rFonts w:ascii="AvenirNext forINTUIT" w:hAnsi="AvenirNext forINTUIT"/>
          <w:color w:val="476166" w:themeColor="accent1"/>
          <w:sz w:val="28"/>
          <w:szCs w:val="28"/>
        </w:rPr>
      </w:pPr>
    </w:p>
    <w:p w14:paraId="539CE0B7" w14:textId="77777777" w:rsidR="00C72E38" w:rsidRPr="00E84071" w:rsidRDefault="00C72E38" w:rsidP="00C72E38">
      <w:pPr>
        <w:rPr>
          <w:rFonts w:ascii="AvenirNext forINTUIT" w:hAnsi="AvenirNext forINTUIT"/>
          <w:color w:val="476166" w:themeColor="accent1"/>
          <w:sz w:val="28"/>
          <w:szCs w:val="28"/>
        </w:rPr>
      </w:pPr>
    </w:p>
    <w:p w14:paraId="4465AFE9" w14:textId="77777777" w:rsidR="00C72E38" w:rsidRPr="00E84071" w:rsidRDefault="00C72E38" w:rsidP="00C72E38">
      <w:pPr>
        <w:rPr>
          <w:rFonts w:ascii="AvenirNext forINTUIT" w:hAnsi="AvenirNext forINTUIT"/>
          <w:color w:val="476166" w:themeColor="accent1"/>
          <w:sz w:val="28"/>
          <w:szCs w:val="28"/>
        </w:rPr>
      </w:pPr>
    </w:p>
    <w:p w14:paraId="0C1A58E9" w14:textId="77777777" w:rsidR="00C72E38" w:rsidRPr="00E84071" w:rsidRDefault="00C72E38" w:rsidP="00C72E38">
      <w:pPr>
        <w:rPr>
          <w:rFonts w:ascii="AvenirNext forINTUIT" w:hAnsi="AvenirNext forINTUIT"/>
          <w:color w:val="476166" w:themeColor="accent1"/>
          <w:sz w:val="28"/>
          <w:szCs w:val="28"/>
        </w:rPr>
      </w:pPr>
    </w:p>
    <w:p w14:paraId="69D19F42" w14:textId="77777777" w:rsidR="00C72E38" w:rsidRPr="00E84071" w:rsidRDefault="00C72E38" w:rsidP="00C72E38">
      <w:pPr>
        <w:rPr>
          <w:rFonts w:ascii="AvenirNext forINTUIT" w:hAnsi="AvenirNext forINTUIT"/>
          <w:color w:val="476166" w:themeColor="accent1"/>
          <w:sz w:val="28"/>
          <w:szCs w:val="28"/>
        </w:rPr>
      </w:pPr>
    </w:p>
    <w:p w14:paraId="29D7A528"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1A0B5292" w14:textId="77777777" w:rsidTr="00871471">
        <w:trPr>
          <w:trHeight w:val="4546"/>
        </w:trPr>
        <w:tc>
          <w:tcPr>
            <w:tcW w:w="284" w:type="dxa"/>
          </w:tcPr>
          <w:p w14:paraId="005D51ED" w14:textId="77777777" w:rsidR="007A7F67" w:rsidRPr="00E84071" w:rsidRDefault="007A7F67" w:rsidP="007A7F67">
            <w:pPr>
              <w:rPr>
                <w:rFonts w:ascii="AvenirNext forINTUIT" w:hAnsi="AvenirNext forINTUIT"/>
              </w:rPr>
            </w:pPr>
          </w:p>
          <w:p w14:paraId="171CA866" w14:textId="77777777" w:rsidR="007A7F67" w:rsidRPr="00E84071" w:rsidRDefault="007A7F67" w:rsidP="007A7F67">
            <w:pPr>
              <w:rPr>
                <w:rFonts w:ascii="AvenirNext forINTUIT" w:hAnsi="AvenirNext forINTUIT"/>
              </w:rPr>
            </w:pPr>
          </w:p>
          <w:p w14:paraId="4175067B" w14:textId="77777777" w:rsidR="007A7F67" w:rsidRPr="00E84071" w:rsidRDefault="007A7F67" w:rsidP="007A7F67">
            <w:pPr>
              <w:rPr>
                <w:rFonts w:ascii="AvenirNext forINTUIT" w:hAnsi="AvenirNext forINTUIT"/>
              </w:rPr>
            </w:pPr>
          </w:p>
          <w:p w14:paraId="41867215"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5DD37408" w14:textId="77777777" w:rsidR="007A7F67" w:rsidRDefault="007A7F67" w:rsidP="007A7F67">
            <w:pPr>
              <w:pStyle w:val="NoSpacing"/>
              <w:rPr>
                <w:rFonts w:ascii="AvenirNext forINTUIT" w:hAnsi="AvenirNext forINTUIT"/>
              </w:rPr>
            </w:pPr>
          </w:p>
          <w:p w14:paraId="14174009" w14:textId="77777777" w:rsidR="007A7F67" w:rsidRDefault="007A7F67" w:rsidP="007A7F67">
            <w:pPr>
              <w:pStyle w:val="NoSpacing"/>
              <w:rPr>
                <w:rFonts w:ascii="AvenirNext forINTUIT" w:hAnsi="AvenirNext forINTUIT"/>
              </w:rPr>
            </w:pPr>
            <w:r w:rsidRPr="00F9053A">
              <w:rPr>
                <w:rFonts w:ascii="AvenirNext forINTUIT" w:hAnsi="AvenirNext forINTUIT"/>
              </w:rPr>
              <w:t>The traits from each member complement one another and allow the group to leverage of the skills and strengths of other individuals in the team. Working with a variety of personality types also allowed us to learn from each other, as the team continues to collaborate, the dynamic of the team will likely change.</w:t>
            </w:r>
          </w:p>
          <w:p w14:paraId="5B0046AD" w14:textId="77777777" w:rsidR="007A7F67" w:rsidRDefault="007A7F67" w:rsidP="007A7F67">
            <w:pPr>
              <w:pStyle w:val="NoSpacing"/>
              <w:rPr>
                <w:rFonts w:ascii="AvenirNext forINTUIT" w:hAnsi="AvenirNext forINTUIT"/>
              </w:rPr>
            </w:pPr>
            <w:r w:rsidRPr="00747210">
              <w:rPr>
                <w:rFonts w:ascii="AvenirNext forINTUIT" w:hAnsi="AvenirNext forINTUIT"/>
                <w:b/>
                <w:noProof/>
                <w:sz w:val="36"/>
                <w:szCs w:val="32"/>
                <w:highlight w:val="green"/>
              </w:rPr>
              <w:drawing>
                <wp:anchor distT="0" distB="0" distL="114300" distR="114300" simplePos="0" relativeHeight="251677696" behindDoc="1" locked="0" layoutInCell="1" allowOverlap="1" wp14:anchorId="3F6B7D76" wp14:editId="17AA3EC2">
                  <wp:simplePos x="0" y="0"/>
                  <wp:positionH relativeFrom="column">
                    <wp:posOffset>635</wp:posOffset>
                  </wp:positionH>
                  <wp:positionV relativeFrom="paragraph">
                    <wp:posOffset>268605</wp:posOffset>
                  </wp:positionV>
                  <wp:extent cx="5450205" cy="4211320"/>
                  <wp:effectExtent l="0" t="0" r="0" b="0"/>
                  <wp:wrapTopAndBottom/>
                  <wp:docPr id="10" name="Picture 10"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0205" cy="4211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A43789" w14:textId="77777777" w:rsidR="007A7F67" w:rsidRDefault="007A7F67" w:rsidP="007A7F67">
            <w:pPr>
              <w:pStyle w:val="NoSpacing"/>
              <w:rPr>
                <w:rFonts w:ascii="AvenirNext forINTUIT" w:hAnsi="AvenirNext forINTUIT"/>
              </w:rPr>
            </w:pPr>
          </w:p>
          <w:p w14:paraId="1AF350B3" w14:textId="77777777" w:rsidR="007A7F67" w:rsidRDefault="007A7F67" w:rsidP="007A7F67">
            <w:pPr>
              <w:pStyle w:val="NoSpacing"/>
              <w:rPr>
                <w:rFonts w:ascii="AvenirNext forINTUIT" w:hAnsi="AvenirNext forINTUIT"/>
              </w:rPr>
            </w:pPr>
          </w:p>
          <w:p w14:paraId="036B92E9" w14:textId="77777777" w:rsidR="007A7F67" w:rsidRDefault="007A7F67" w:rsidP="007A7F67">
            <w:pPr>
              <w:pStyle w:val="NoSpacing"/>
              <w:rPr>
                <w:rFonts w:ascii="AvenirNext forINTUIT" w:hAnsi="AvenirNext forINTUIT"/>
              </w:rPr>
            </w:pPr>
          </w:p>
          <w:p w14:paraId="50EFAABE" w14:textId="77777777" w:rsidR="007A7F67" w:rsidRPr="00744A1C" w:rsidRDefault="007A7F67" w:rsidP="007A7F67">
            <w:pPr>
              <w:pStyle w:val="NoSpacing"/>
              <w:rPr>
                <w:rFonts w:ascii="AvenirNext forINTUIT" w:hAnsi="AvenirNext forINTUIT"/>
              </w:rPr>
            </w:pPr>
          </w:p>
        </w:tc>
        <w:tc>
          <w:tcPr>
            <w:tcW w:w="300" w:type="dxa"/>
          </w:tcPr>
          <w:p w14:paraId="15761A69" w14:textId="77777777" w:rsidR="007A7F67" w:rsidRDefault="007A7F67" w:rsidP="007A7F67">
            <w:pPr>
              <w:rPr>
                <w:rFonts w:ascii="AvenirNext forINTUIT" w:hAnsi="AvenirNext forINTUIT"/>
              </w:rPr>
            </w:pPr>
          </w:p>
          <w:p w14:paraId="6EDFEA62" w14:textId="77777777" w:rsidR="007A7F67" w:rsidRDefault="007A7F67" w:rsidP="007A7F67">
            <w:pPr>
              <w:rPr>
                <w:rFonts w:ascii="AvenirNext forINTUIT" w:hAnsi="AvenirNext forINTUIT"/>
              </w:rPr>
            </w:pPr>
          </w:p>
          <w:p w14:paraId="1F2FB34E" w14:textId="77777777" w:rsidR="007A7F67" w:rsidRDefault="007A7F67" w:rsidP="007A7F67">
            <w:pPr>
              <w:rPr>
                <w:rFonts w:ascii="AvenirNext forINTUIT" w:hAnsi="AvenirNext forINTUIT"/>
              </w:rPr>
            </w:pPr>
          </w:p>
          <w:p w14:paraId="03FE7B00" w14:textId="77777777" w:rsidR="007A7F67" w:rsidRDefault="007A7F67" w:rsidP="007A7F67">
            <w:pPr>
              <w:rPr>
                <w:rFonts w:ascii="AvenirNext forINTUIT" w:hAnsi="AvenirNext forINTUIT"/>
              </w:rPr>
            </w:pPr>
          </w:p>
          <w:p w14:paraId="54C1634D" w14:textId="77777777" w:rsidR="007A7F67" w:rsidRPr="00E84071" w:rsidRDefault="007A7F67" w:rsidP="007A7F67">
            <w:pPr>
              <w:rPr>
                <w:rFonts w:ascii="AvenirNext forINTUIT" w:hAnsi="AvenirNext forINTUIT"/>
              </w:rPr>
            </w:pPr>
          </w:p>
        </w:tc>
      </w:tr>
    </w:tbl>
    <w:p w14:paraId="5F1E5975" w14:textId="36112575" w:rsidR="00C72E38" w:rsidRDefault="00C72E38">
      <w:pPr>
        <w:rPr>
          <w:rFonts w:ascii="AvenirNext forINTUIT" w:hAnsi="AvenirNext forINTUIT"/>
          <w:color w:val="476166" w:themeColor="accent1"/>
          <w:sz w:val="28"/>
          <w:szCs w:val="28"/>
        </w:rPr>
      </w:pPr>
    </w:p>
    <w:p w14:paraId="2DBA739A" w14:textId="13022124" w:rsidR="00744A1C" w:rsidRDefault="00744A1C">
      <w:pPr>
        <w:rPr>
          <w:rFonts w:ascii="AvenirNext forINTUIT" w:hAnsi="AvenirNext forINTUIT"/>
          <w:color w:val="476166" w:themeColor="accent1"/>
          <w:sz w:val="28"/>
          <w:szCs w:val="28"/>
        </w:rPr>
      </w:pPr>
    </w:p>
    <w:p w14:paraId="53BE2AAF" w14:textId="32E6376E" w:rsidR="00744A1C" w:rsidRDefault="00744A1C">
      <w:pPr>
        <w:rPr>
          <w:rFonts w:ascii="AvenirNext forINTUIT" w:hAnsi="AvenirNext forINTUIT"/>
          <w:color w:val="476166" w:themeColor="accent1"/>
          <w:sz w:val="28"/>
          <w:szCs w:val="28"/>
        </w:rPr>
      </w:pPr>
    </w:p>
    <w:p w14:paraId="44E948DC" w14:textId="77777777" w:rsidR="00744A1C" w:rsidRDefault="00744A1C">
      <w:pPr>
        <w:rPr>
          <w:rFonts w:ascii="AvenirNext forINTUIT" w:hAnsi="AvenirNext forINTUIT"/>
          <w:color w:val="476166" w:themeColor="accent1"/>
          <w:sz w:val="28"/>
          <w:szCs w:val="28"/>
        </w:rPr>
      </w:pPr>
    </w:p>
    <w:p w14:paraId="1740AD2F" w14:textId="258D850B" w:rsidR="00C72E38" w:rsidRDefault="00C72E38">
      <w:pPr>
        <w:rPr>
          <w:rFonts w:ascii="AvenirNext forINTUIT" w:hAnsi="AvenirNext forINTUIT"/>
          <w:color w:val="476166" w:themeColor="accent1"/>
          <w:sz w:val="28"/>
          <w:szCs w:val="28"/>
        </w:rPr>
      </w:pPr>
    </w:p>
    <w:p w14:paraId="10435D76" w14:textId="77777777" w:rsidR="00C72E38" w:rsidRPr="00E84071" w:rsidRDefault="00C72E38" w:rsidP="00C72E38">
      <w:pPr>
        <w:rPr>
          <w:rFonts w:ascii="AvenirNext forINTUIT" w:hAnsi="AvenirNext forINTUIT"/>
        </w:rPr>
      </w:pPr>
    </w:p>
    <w:p w14:paraId="03652BF2" w14:textId="77777777" w:rsidR="00C72E38" w:rsidRPr="00E84071" w:rsidRDefault="00C72E38" w:rsidP="00C72E38">
      <w:pPr>
        <w:rPr>
          <w:rFonts w:ascii="AvenirNext forINTUIT" w:hAnsi="AvenirNext forINTUIT"/>
          <w:color w:val="476166" w:themeColor="accent1"/>
          <w:sz w:val="28"/>
          <w:szCs w:val="28"/>
        </w:rPr>
      </w:pPr>
    </w:p>
    <w:p w14:paraId="5B539F9B" w14:textId="77777777" w:rsidR="00C72E38" w:rsidRPr="00E84071" w:rsidRDefault="00C72E38" w:rsidP="00C72E38">
      <w:pPr>
        <w:rPr>
          <w:rFonts w:ascii="AvenirNext forINTUIT" w:hAnsi="AvenirNext forINTUIT"/>
          <w:color w:val="476166" w:themeColor="accent1"/>
          <w:sz w:val="28"/>
          <w:szCs w:val="28"/>
        </w:rPr>
      </w:pPr>
    </w:p>
    <w:p w14:paraId="321EDC18" w14:textId="77777777" w:rsidR="00C72E38" w:rsidRPr="00E84071" w:rsidRDefault="00C72E38" w:rsidP="00C72E38">
      <w:pPr>
        <w:rPr>
          <w:rFonts w:ascii="AvenirNext forINTUIT" w:hAnsi="AvenirNext forINTUIT"/>
          <w:color w:val="476166" w:themeColor="accent1"/>
          <w:sz w:val="28"/>
          <w:szCs w:val="28"/>
        </w:rPr>
      </w:pPr>
    </w:p>
    <w:p w14:paraId="64EE55F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A668A1" w:rsidRPr="00E84071" w14:paraId="6D33D45D" w14:textId="77777777" w:rsidTr="008624DE">
        <w:trPr>
          <w:trHeight w:val="4546"/>
        </w:trPr>
        <w:tc>
          <w:tcPr>
            <w:tcW w:w="284" w:type="dxa"/>
          </w:tcPr>
          <w:p w14:paraId="7E453003" w14:textId="77777777" w:rsidR="00A668A1" w:rsidRPr="00E84071" w:rsidRDefault="00A668A1" w:rsidP="00A668A1">
            <w:pPr>
              <w:rPr>
                <w:rFonts w:ascii="AvenirNext forINTUIT" w:hAnsi="AvenirNext forINTUIT"/>
              </w:rPr>
            </w:pPr>
          </w:p>
          <w:p w14:paraId="3F4FF14E" w14:textId="77777777" w:rsidR="00A668A1" w:rsidRPr="00E84071" w:rsidRDefault="00A668A1" w:rsidP="00A668A1">
            <w:pPr>
              <w:rPr>
                <w:rFonts w:ascii="AvenirNext forINTUIT" w:hAnsi="AvenirNext forINTUIT"/>
              </w:rPr>
            </w:pPr>
          </w:p>
          <w:p w14:paraId="78E90DE1" w14:textId="77777777" w:rsidR="00A668A1" w:rsidRPr="00E84071" w:rsidRDefault="00A668A1" w:rsidP="00A668A1">
            <w:pPr>
              <w:rPr>
                <w:rFonts w:ascii="AvenirNext forINTUIT" w:hAnsi="AvenirNext forINTUIT"/>
              </w:rPr>
            </w:pPr>
          </w:p>
          <w:p w14:paraId="1FC67B0F" w14:textId="77777777" w:rsidR="00A668A1" w:rsidRPr="00E84071" w:rsidRDefault="00A668A1" w:rsidP="00A668A1">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C6BADEA" w14:textId="77777777" w:rsidR="00A668A1" w:rsidRPr="00E84071" w:rsidRDefault="00A668A1" w:rsidP="00A668A1">
            <w:pPr>
              <w:pStyle w:val="Heading5"/>
              <w:rPr>
                <w:rFonts w:ascii="AvenirNext forINTUIT" w:hAnsi="AvenirNext forINTUIT"/>
                <w:sz w:val="44"/>
                <w:szCs w:val="44"/>
              </w:rPr>
            </w:pPr>
            <w:r>
              <w:rPr>
                <w:rFonts w:ascii="AvenirNext forINTUIT" w:hAnsi="AvenirNext forINTUIT"/>
                <w:sz w:val="44"/>
                <w:szCs w:val="44"/>
              </w:rPr>
              <w:t>Group Processes</w:t>
            </w:r>
          </w:p>
          <w:p w14:paraId="69FBBE13" w14:textId="77777777" w:rsidR="00A668A1" w:rsidRPr="005C5E40" w:rsidRDefault="00A668A1" w:rsidP="005C5E40">
            <w:pPr>
              <w:pStyle w:val="NoSpacing"/>
              <w:rPr>
                <w:rFonts w:ascii="AvenirNext forINTUIT" w:hAnsi="AvenirNext forINTUIT"/>
              </w:rPr>
            </w:pPr>
          </w:p>
          <w:p w14:paraId="79B7D775" w14:textId="52C186DB"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Teamwork plays an extremely vital part to make the performance of a group or </w:t>
            </w:r>
            <w:proofErr w:type="spellStart"/>
            <w:r w:rsidRPr="005C5E40">
              <w:rPr>
                <w:rFonts w:ascii="AvenirNext forINTUIT" w:hAnsi="AvenirNext forINTUIT"/>
              </w:rPr>
              <w:t>organisation</w:t>
            </w:r>
            <w:proofErr w:type="spellEnd"/>
            <w:r w:rsidRPr="005C5E40">
              <w:rPr>
                <w:rFonts w:ascii="AvenirNext forINTUIT" w:hAnsi="AvenirNext forINTUIT"/>
              </w:rPr>
              <w:t xml:space="preserve"> efficient which ensures they are able to succeed. Teamwork requires participation from everyone who is part of that specific team. Forming a good team is not an easy task…</w:t>
            </w:r>
          </w:p>
          <w:p w14:paraId="655F6862" w14:textId="77777777" w:rsidR="002F097D" w:rsidRPr="005C5E40" w:rsidRDefault="002F097D" w:rsidP="005C5E40">
            <w:pPr>
              <w:pStyle w:val="NoSpacing"/>
              <w:rPr>
                <w:rFonts w:ascii="AvenirNext forINTUIT" w:hAnsi="AvenirNext forINTUIT"/>
              </w:rPr>
            </w:pPr>
          </w:p>
          <w:p w14:paraId="1CD1ADAD" w14:textId="65515FF8" w:rsidR="00A668A1" w:rsidRPr="005C5E40" w:rsidRDefault="00A668A1" w:rsidP="005C5E40">
            <w:pPr>
              <w:pStyle w:val="NoSpacing"/>
              <w:rPr>
                <w:rFonts w:ascii="AvenirNext forINTUIT" w:hAnsi="AvenirNext forINTUIT"/>
              </w:rPr>
            </w:pPr>
            <w:r w:rsidRPr="005C5E40">
              <w:rPr>
                <w:rFonts w:ascii="AvenirNext forINTUIT" w:hAnsi="AvenirNext forINTUIT"/>
              </w:rPr>
              <w:t>A team is a group of people with a full set of complementary skills required to complete a task, job or project. Team members often operate with high amounts of interdependence and share authority and responsibility for self-management. They are all accountable for the collective performance, and work toward a common goal for a shared reward. A team becomes more than just a group of people when a strong sense of mutual commitment creates synergy, thus generating performance greater than the sum of the performance of its individual members.</w:t>
            </w:r>
          </w:p>
          <w:p w14:paraId="7DDBAAF8" w14:textId="77777777" w:rsidR="002F097D" w:rsidRPr="005C5E40" w:rsidRDefault="002F097D" w:rsidP="005C5E40">
            <w:pPr>
              <w:pStyle w:val="NoSpacing"/>
              <w:rPr>
                <w:rFonts w:ascii="AvenirNext forINTUIT" w:hAnsi="AvenirNext forINTUIT"/>
              </w:rPr>
            </w:pPr>
          </w:p>
          <w:p w14:paraId="3300773A" w14:textId="25C6D57C"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Team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was outstanding. Every team member was able to work reliably. Some members were able to show great amounts of leadership which played a massive role in group </w:t>
            </w:r>
            <w:proofErr w:type="spellStart"/>
            <w:r w:rsidRPr="005C5E40">
              <w:rPr>
                <w:rFonts w:ascii="AvenirNext forINTUIT" w:hAnsi="AvenirNext forINTUIT"/>
              </w:rPr>
              <w:t>XVI’s</w:t>
            </w:r>
            <w:proofErr w:type="spellEnd"/>
            <w:r w:rsidRPr="005C5E40">
              <w:rPr>
                <w:rFonts w:ascii="AvenirNext forINTUIT" w:hAnsi="AvenirNext forINTUIT"/>
              </w:rPr>
              <w:t xml:space="preserve"> ability to work together. Everyone chose their own parts to work on and deadlines were set which assisted in assuring individuals completed their set tasks. For parts that required input from more than one person, it was reassuring to know that after sending out a request, it would be actioned by the day. </w:t>
            </w:r>
          </w:p>
          <w:p w14:paraId="421867F6" w14:textId="4F88794D" w:rsidR="002F097D" w:rsidRPr="005C5E40" w:rsidRDefault="002F097D" w:rsidP="005C5E40">
            <w:pPr>
              <w:pStyle w:val="NoSpacing"/>
              <w:rPr>
                <w:rFonts w:ascii="AvenirNext forINTUIT" w:hAnsi="AvenirNext forINTUIT"/>
              </w:rPr>
            </w:pPr>
          </w:p>
          <w:p w14:paraId="33EABA72" w14:textId="54E7CDA7" w:rsidR="00A668A1" w:rsidRPr="005C5E40" w:rsidRDefault="00A668A1" w:rsidP="005C5E40">
            <w:pPr>
              <w:pStyle w:val="NoSpacing"/>
              <w:rPr>
                <w:rFonts w:ascii="AvenirNext forINTUIT" w:hAnsi="AvenirNext forINTUIT"/>
              </w:rPr>
            </w:pPr>
            <w:r w:rsidRPr="005C5E40">
              <w:rPr>
                <w:rFonts w:ascii="AvenirNext forINTUIT" w:hAnsi="AvenirNext forINTUIT"/>
              </w:rPr>
              <w:t>Team XVI held two group catchup calls each week where we would set out our goals for the week and then towards the end of the week, we would see how every is progressing and provide help were needed. This made sure that all parts could be completed by a certain deadline which allowed time for others to look over and provide feedback, as well as complete as many tasks as possible within a certain time frame. Team XVI used Google docs to lay out all the tasks that have been or need to be completed and who is doing them by what date. This allowed everyone to offer help if they had time to and allowed everyone to see how others are tracking.</w:t>
            </w:r>
          </w:p>
          <w:p w14:paraId="1793092E" w14:textId="77777777" w:rsidR="002F097D" w:rsidRPr="005C5E40" w:rsidRDefault="002F097D" w:rsidP="005C5E40">
            <w:pPr>
              <w:pStyle w:val="NoSpacing"/>
              <w:rPr>
                <w:rFonts w:ascii="AvenirNext forINTUIT" w:hAnsi="AvenirNext forINTUIT"/>
              </w:rPr>
            </w:pPr>
          </w:p>
          <w:p w14:paraId="4EFF811A" w14:textId="17A45D11" w:rsidR="00A668A1" w:rsidRPr="005C5E40" w:rsidRDefault="00A668A1" w:rsidP="005C5E40">
            <w:pPr>
              <w:pStyle w:val="NoSpacing"/>
              <w:rPr>
                <w:rFonts w:ascii="AvenirNext forINTUIT" w:hAnsi="AvenirNext forINTUIT"/>
              </w:rPr>
            </w:pPr>
            <w:r w:rsidRPr="005C5E40">
              <w:rPr>
                <w:rFonts w:ascii="AvenirNext forINTUIT" w:hAnsi="AvenirNext forINTUIT"/>
              </w:rPr>
              <w:t xml:space="preserve">In conclusion team XVI is sticking with the same process for Assignment 3 as it worked well for us. We all knew what others were doing and could easily found out how they were going. Being able to rely on teammates to submit tasks created a great sense of reassurance within the team and removed a lot of unnecessary stress from each member. </w:t>
            </w:r>
          </w:p>
          <w:p w14:paraId="0C1FE978" w14:textId="0EF32F30" w:rsidR="00A668A1" w:rsidRPr="00E84071" w:rsidRDefault="00A668A1" w:rsidP="00A668A1">
            <w:pPr>
              <w:pStyle w:val="NoSpacing"/>
              <w:rPr>
                <w:rFonts w:ascii="AvenirNext forINTUIT" w:hAnsi="AvenirNext forINTUIT"/>
                <w:b/>
                <w:color w:val="476166" w:themeColor="accent1"/>
                <w:sz w:val="28"/>
                <w:szCs w:val="28"/>
              </w:rPr>
            </w:pPr>
          </w:p>
        </w:tc>
        <w:tc>
          <w:tcPr>
            <w:tcW w:w="300" w:type="dxa"/>
          </w:tcPr>
          <w:p w14:paraId="3F4C4D07" w14:textId="77777777" w:rsidR="00A668A1" w:rsidRPr="00E84071" w:rsidRDefault="00A668A1" w:rsidP="00A668A1">
            <w:pPr>
              <w:rPr>
                <w:rFonts w:ascii="AvenirNext forINTUIT" w:hAnsi="AvenirNext forINTUIT"/>
              </w:rPr>
            </w:pPr>
          </w:p>
        </w:tc>
      </w:tr>
    </w:tbl>
    <w:p w14:paraId="52445314" w14:textId="4A957AD3" w:rsidR="00C72E38" w:rsidRDefault="00C72E38">
      <w:pPr>
        <w:rPr>
          <w:rFonts w:ascii="AvenirNext forINTUIT" w:hAnsi="AvenirNext forINTUIT"/>
          <w:color w:val="476166" w:themeColor="accent1"/>
          <w:sz w:val="28"/>
          <w:szCs w:val="28"/>
        </w:rPr>
      </w:pPr>
    </w:p>
    <w:p w14:paraId="750DB7C4" w14:textId="0FE1356C" w:rsidR="00C72E38" w:rsidRDefault="00C72E38">
      <w:pPr>
        <w:rPr>
          <w:rFonts w:ascii="AvenirNext forINTUIT" w:hAnsi="AvenirNext forINTUIT"/>
          <w:color w:val="476166" w:themeColor="accent1"/>
          <w:sz w:val="28"/>
          <w:szCs w:val="28"/>
        </w:rPr>
      </w:pPr>
    </w:p>
    <w:p w14:paraId="3A14CB4D" w14:textId="77777777" w:rsidR="00C72E38" w:rsidRPr="00E84071" w:rsidRDefault="00C72E38" w:rsidP="00C72E38">
      <w:pPr>
        <w:rPr>
          <w:rFonts w:ascii="AvenirNext forINTUIT" w:hAnsi="AvenirNext forINTUIT"/>
        </w:rPr>
      </w:pPr>
    </w:p>
    <w:p w14:paraId="4AC8267C" w14:textId="77777777" w:rsidR="00C72E38" w:rsidRPr="00E84071" w:rsidRDefault="00C72E38" w:rsidP="00C72E38">
      <w:pPr>
        <w:rPr>
          <w:rFonts w:ascii="AvenirNext forINTUIT" w:hAnsi="AvenirNext forINTUIT"/>
          <w:color w:val="476166" w:themeColor="accent1"/>
          <w:sz w:val="28"/>
          <w:szCs w:val="28"/>
        </w:rPr>
      </w:pPr>
    </w:p>
    <w:p w14:paraId="7B7930E5" w14:textId="77777777" w:rsidR="00C72E38" w:rsidRPr="00E84071" w:rsidRDefault="00C72E38" w:rsidP="00C72E38">
      <w:pPr>
        <w:rPr>
          <w:rFonts w:ascii="AvenirNext forINTUIT" w:hAnsi="AvenirNext forINTUIT"/>
          <w:color w:val="476166" w:themeColor="accent1"/>
          <w:sz w:val="28"/>
          <w:szCs w:val="28"/>
        </w:rPr>
      </w:pPr>
    </w:p>
    <w:p w14:paraId="7355B6D3" w14:textId="77777777" w:rsidR="00C72E38" w:rsidRPr="00E84071" w:rsidRDefault="00C72E38" w:rsidP="00C72E38">
      <w:pPr>
        <w:rPr>
          <w:rFonts w:ascii="AvenirNext forINTUIT" w:hAnsi="AvenirNext forINTUIT"/>
          <w:color w:val="476166" w:themeColor="accent1"/>
          <w:sz w:val="28"/>
          <w:szCs w:val="28"/>
        </w:rPr>
      </w:pPr>
    </w:p>
    <w:p w14:paraId="3A53C3C0"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33EA0786" w14:textId="77777777" w:rsidTr="008624DE">
        <w:trPr>
          <w:trHeight w:val="4546"/>
        </w:trPr>
        <w:tc>
          <w:tcPr>
            <w:tcW w:w="284" w:type="dxa"/>
          </w:tcPr>
          <w:p w14:paraId="63C112CE" w14:textId="77777777" w:rsidR="007A7F67" w:rsidRPr="00E84071" w:rsidRDefault="007A7F67" w:rsidP="007A7F67">
            <w:pPr>
              <w:rPr>
                <w:rFonts w:ascii="AvenirNext forINTUIT" w:hAnsi="AvenirNext forINTUIT"/>
              </w:rPr>
            </w:pPr>
          </w:p>
          <w:p w14:paraId="00FB5E7A" w14:textId="77777777" w:rsidR="007A7F67" w:rsidRPr="00E84071" w:rsidRDefault="007A7F67" w:rsidP="007A7F67">
            <w:pPr>
              <w:rPr>
                <w:rFonts w:ascii="AvenirNext forINTUIT" w:hAnsi="AvenirNext forINTUIT"/>
              </w:rPr>
            </w:pPr>
          </w:p>
          <w:p w14:paraId="4664288A" w14:textId="77777777" w:rsidR="007A7F67" w:rsidRPr="00E84071" w:rsidRDefault="007A7F67" w:rsidP="007A7F67">
            <w:pPr>
              <w:rPr>
                <w:rFonts w:ascii="AvenirNext forINTUIT" w:hAnsi="AvenirNext forINTUIT"/>
              </w:rPr>
            </w:pPr>
          </w:p>
          <w:p w14:paraId="0B741526"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7F5BF7AA" w14:textId="77777777" w:rsidR="007A7F67" w:rsidRPr="00B03037" w:rsidRDefault="007A7F67" w:rsidP="007A7F67">
            <w:pPr>
              <w:pStyle w:val="Heading5"/>
              <w:rPr>
                <w:rFonts w:ascii="AvenirNext forINTUIT" w:hAnsi="AvenirNext forINTUIT"/>
                <w:sz w:val="44"/>
                <w:szCs w:val="44"/>
              </w:rPr>
            </w:pPr>
            <w:r>
              <w:rPr>
                <w:rFonts w:ascii="AvenirNext forINTUIT" w:hAnsi="AvenirNext forINTUIT"/>
                <w:sz w:val="44"/>
                <w:szCs w:val="44"/>
              </w:rPr>
              <w:t>4. Career Plans</w:t>
            </w:r>
          </w:p>
          <w:p w14:paraId="0639430D" w14:textId="77777777" w:rsidR="007A7F67" w:rsidRPr="005C5E40" w:rsidRDefault="007A7F67" w:rsidP="005C5E40">
            <w:pPr>
              <w:pStyle w:val="NoSpacing"/>
              <w:rPr>
                <w:rFonts w:ascii="AvenirNext forINTUIT" w:hAnsi="AvenirNext forINTUIT"/>
              </w:rPr>
            </w:pPr>
          </w:p>
          <w:p w14:paraId="5DCDFACD"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Throughout the process of completing both A1 and </w:t>
            </w:r>
            <w:proofErr w:type="spellStart"/>
            <w:r w:rsidRPr="005C5E40">
              <w:rPr>
                <w:rFonts w:ascii="AvenirNext forINTUIT" w:hAnsi="AvenirNext forINTUIT"/>
              </w:rPr>
              <w:t>A2</w:t>
            </w:r>
            <w:proofErr w:type="spellEnd"/>
            <w:r w:rsidRPr="005C5E40">
              <w:rPr>
                <w:rFonts w:ascii="AvenirNext forINTUIT" w:hAnsi="AvenirNext forINTUIT"/>
              </w:rPr>
              <w:t xml:space="preserve">, we have been given the chance to put more research into the ideal jobs of each group member, and how they are seen by demand form employers, and what required skills are ranked by demand from employers. This allows us to see how our ideal jobs are ranked in the view of employers and can help us adjust our ideal jobs if needed. </w:t>
            </w:r>
          </w:p>
          <w:p w14:paraId="421B6356" w14:textId="77777777" w:rsidR="007A7F67" w:rsidRPr="005C5E40" w:rsidRDefault="007A7F67" w:rsidP="005C5E40">
            <w:pPr>
              <w:pStyle w:val="NoSpacing"/>
              <w:rPr>
                <w:rFonts w:ascii="AvenirNext forINTUIT" w:hAnsi="AvenirNext forINTUIT"/>
              </w:rPr>
            </w:pPr>
          </w:p>
          <w:p w14:paraId="2FBEC46B"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Team XVI members have all had this chance to review their career plans over the past few weeks, allowing time to re-think any potential issues they may find with their ideal jobs and plans. </w:t>
            </w:r>
          </w:p>
          <w:p w14:paraId="4481FF1C" w14:textId="77777777" w:rsidR="007A7F67" w:rsidRPr="005C5E40" w:rsidRDefault="007A7F67" w:rsidP="005C5E40">
            <w:pPr>
              <w:pStyle w:val="NoSpacing"/>
              <w:rPr>
                <w:rFonts w:ascii="AvenirNext forINTUIT" w:hAnsi="AvenirNext forINTUIT"/>
              </w:rPr>
            </w:pPr>
          </w:p>
          <w:p w14:paraId="4A249E8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Software Engineer was chosen as an ideal job both by members Vanessa and Oliver.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xml:space="preserve"> had every team member looking at how their job was ranked by employers. Software Engineer was in a reliable position at 11</w:t>
            </w:r>
            <w:r w:rsidRPr="005C5E40">
              <w:rPr>
                <w:rFonts w:ascii="AvenirNext forINTUIT" w:hAnsi="AvenirNext forINTUIT"/>
                <w:vertAlign w:val="superscript"/>
              </w:rPr>
              <w:t>th</w:t>
            </w:r>
            <w:r w:rsidRPr="005C5E40">
              <w:rPr>
                <w:rFonts w:ascii="AvenirNext forINTUIT" w:hAnsi="AvenirNext forINTUIT"/>
              </w:rPr>
              <w:t xml:space="preserve"> most demanded job by employers. Along with the skillset required for a software engineer, it is easily seen how a successful career could me found by looking to become a software engineer. Both Vanessa and Oliver have decided to continue into the Software Engineering pathway. </w:t>
            </w:r>
          </w:p>
          <w:p w14:paraId="79E27436" w14:textId="77777777" w:rsidR="007A7F67" w:rsidRPr="005C5E40" w:rsidRDefault="007A7F67" w:rsidP="005C5E40">
            <w:pPr>
              <w:pStyle w:val="NoSpacing"/>
              <w:rPr>
                <w:rFonts w:ascii="AvenirNext forINTUIT" w:hAnsi="AvenirNext forINTUIT"/>
              </w:rPr>
            </w:pPr>
          </w:p>
          <w:p w14:paraId="7F912D48"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Systems Manager is a position that can take many years of hard work and experience to get. Corbin has realized this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has thought hard about changing his career plans accordingly. Still wanting to work with databases or big data as a developer or administrator, he has divided his career plan into steps to make it look and be more achievable. After already noticing a slight change of interest in databases, he sees the importance of variety and had decided to potentially pursue more generic programming or development related job titles. This allows him to pursue a career in technology and have a variety of experience instead of only working with databases and he was to lose interest.</w:t>
            </w:r>
          </w:p>
          <w:p w14:paraId="7F83121F" w14:textId="77777777" w:rsidR="007A7F67" w:rsidRPr="005C5E40" w:rsidRDefault="007A7F67" w:rsidP="005C5E40">
            <w:pPr>
              <w:pStyle w:val="NoSpacing"/>
              <w:rPr>
                <w:rFonts w:ascii="AvenirNext forINTUIT" w:hAnsi="AvenirNext forINTUIT"/>
              </w:rPr>
            </w:pPr>
          </w:p>
          <w:p w14:paraId="12FA8710"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 xml:space="preserve">Natalie’s career path has differed the most from the original. Originally wanting to work in the game industry as a UI Designers, after completing A1 and </w:t>
            </w:r>
            <w:proofErr w:type="spellStart"/>
            <w:r w:rsidRPr="005C5E40">
              <w:rPr>
                <w:rFonts w:ascii="AvenirNext forINTUIT" w:hAnsi="AvenirNext forINTUIT"/>
              </w:rPr>
              <w:t>A2</w:t>
            </w:r>
            <w:proofErr w:type="spellEnd"/>
            <w:r w:rsidRPr="005C5E40">
              <w:rPr>
                <w:rFonts w:ascii="AvenirNext forINTUIT" w:hAnsi="AvenirNext forINTUIT"/>
              </w:rPr>
              <w:t xml:space="preserve"> and working on multiple websites and logo designs, Natalie has found an interest in web development and graphic design. This has changed her original plans of working as a UI Game Designer and has shifted her interest into freelance web development and design as a possibility rather than working for a company.</w:t>
            </w:r>
          </w:p>
          <w:p w14:paraId="625B2FE9" w14:textId="5D777486" w:rsidR="007A7F67" w:rsidRPr="007A7F67" w:rsidRDefault="007A7F67" w:rsidP="005C5E40">
            <w:pPr>
              <w:pStyle w:val="NoSpacing"/>
            </w:pPr>
            <w:r w:rsidRPr="005C5E40">
              <w:rPr>
                <w:rFonts w:ascii="AvenirNext forINTUIT" w:hAnsi="AvenirNext forINTUIT"/>
              </w:rPr>
              <w:t xml:space="preserve">After studying the Burning Glass Technologies data provided in </w:t>
            </w:r>
            <w:proofErr w:type="spellStart"/>
            <w:r w:rsidRPr="005C5E40">
              <w:rPr>
                <w:rFonts w:ascii="AvenirNext forINTUIT" w:hAnsi="AvenirNext forINTUIT"/>
              </w:rPr>
              <w:t>A2</w:t>
            </w:r>
            <w:proofErr w:type="spellEnd"/>
            <w:r w:rsidRPr="005C5E40">
              <w:rPr>
                <w:rFonts w:ascii="AvenirNext forINTUIT" w:hAnsi="AvenirNext forINTUIT"/>
              </w:rPr>
              <w:t>, Connor who aspired to be a multiplayer gameplay engineer has found two job titles that fit similarly into the category. Connor has noticed they both are ranked high and have…</w:t>
            </w:r>
            <w:r w:rsidRPr="002B21D0">
              <w:t xml:space="preserve"> </w:t>
            </w:r>
          </w:p>
        </w:tc>
        <w:tc>
          <w:tcPr>
            <w:tcW w:w="300" w:type="dxa"/>
          </w:tcPr>
          <w:p w14:paraId="5F49F933" w14:textId="77777777" w:rsidR="007A7F67" w:rsidRPr="00E84071" w:rsidRDefault="007A7F67" w:rsidP="007A7F67">
            <w:pPr>
              <w:rPr>
                <w:rFonts w:ascii="AvenirNext forINTUIT" w:hAnsi="AvenirNext forINTUIT"/>
              </w:rPr>
            </w:pPr>
          </w:p>
        </w:tc>
      </w:tr>
    </w:tbl>
    <w:p w14:paraId="3A896368" w14:textId="77777777" w:rsidR="00C72E38" w:rsidRPr="00E84071" w:rsidRDefault="00C72E38" w:rsidP="00C72E38">
      <w:pPr>
        <w:rPr>
          <w:rFonts w:ascii="AvenirNext forINTUIT" w:hAnsi="AvenirNext forINTUIT"/>
          <w:color w:val="476166" w:themeColor="accent1"/>
          <w:sz w:val="28"/>
          <w:szCs w:val="28"/>
        </w:rPr>
      </w:pPr>
    </w:p>
    <w:p w14:paraId="43B771A3" w14:textId="77777777" w:rsidR="00C72E38" w:rsidRPr="00E84071" w:rsidRDefault="00C72E38" w:rsidP="00C72E38">
      <w:pPr>
        <w:rPr>
          <w:rFonts w:ascii="AvenirNext forINTUIT" w:hAnsi="AvenirNext forINTUIT"/>
          <w:color w:val="476166" w:themeColor="accent1"/>
          <w:sz w:val="28"/>
          <w:szCs w:val="28"/>
        </w:rPr>
      </w:pPr>
    </w:p>
    <w:p w14:paraId="4DCB1792" w14:textId="76B8FD1B" w:rsidR="00C72E38" w:rsidRDefault="00C72E38">
      <w:pPr>
        <w:rPr>
          <w:rFonts w:ascii="AvenirNext forINTUIT" w:hAnsi="AvenirNext forINTUIT"/>
          <w:color w:val="476166" w:themeColor="accent1"/>
          <w:sz w:val="28"/>
          <w:szCs w:val="28"/>
        </w:rPr>
      </w:pPr>
    </w:p>
    <w:p w14:paraId="53AF872A" w14:textId="042DF40D" w:rsidR="00C72E38" w:rsidRDefault="00C72E38">
      <w:pPr>
        <w:rPr>
          <w:rFonts w:ascii="AvenirNext forINTUIT" w:hAnsi="AvenirNext forINTUIT"/>
          <w:color w:val="476166" w:themeColor="accent1"/>
          <w:sz w:val="28"/>
          <w:szCs w:val="28"/>
        </w:rPr>
      </w:pPr>
    </w:p>
    <w:p w14:paraId="13862876" w14:textId="77777777" w:rsidR="00C72E38" w:rsidRPr="00E84071" w:rsidRDefault="00C72E38" w:rsidP="00C72E38">
      <w:pPr>
        <w:rPr>
          <w:rFonts w:ascii="AvenirNext forINTUIT" w:hAnsi="AvenirNext forINTUIT"/>
        </w:rPr>
      </w:pPr>
    </w:p>
    <w:p w14:paraId="1CCAE95F" w14:textId="77777777" w:rsidR="00C72E38" w:rsidRPr="00E84071" w:rsidRDefault="00C72E38" w:rsidP="00C72E38">
      <w:pPr>
        <w:rPr>
          <w:rFonts w:ascii="AvenirNext forINTUIT" w:hAnsi="AvenirNext forINTUIT"/>
          <w:color w:val="476166" w:themeColor="accent1"/>
          <w:sz w:val="28"/>
          <w:szCs w:val="28"/>
        </w:rPr>
      </w:pPr>
    </w:p>
    <w:p w14:paraId="2F67A553" w14:textId="77777777" w:rsidR="00C72E38" w:rsidRPr="00E84071" w:rsidRDefault="00C72E38"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7A7F67" w:rsidRPr="00E84071" w14:paraId="5955388D" w14:textId="77777777" w:rsidTr="008624DE">
        <w:trPr>
          <w:trHeight w:val="10587"/>
        </w:trPr>
        <w:tc>
          <w:tcPr>
            <w:tcW w:w="284" w:type="dxa"/>
          </w:tcPr>
          <w:p w14:paraId="6C71B0CA" w14:textId="77777777" w:rsidR="007A7F67" w:rsidRPr="00E84071" w:rsidRDefault="007A7F67" w:rsidP="007A7F67">
            <w:pPr>
              <w:rPr>
                <w:rFonts w:ascii="AvenirNext forINTUIT" w:hAnsi="AvenirNext forINTUIT"/>
              </w:rPr>
            </w:pPr>
          </w:p>
          <w:p w14:paraId="609821BA" w14:textId="77777777" w:rsidR="007A7F67" w:rsidRPr="00E84071" w:rsidRDefault="007A7F67" w:rsidP="007A7F67">
            <w:pPr>
              <w:rPr>
                <w:rFonts w:ascii="AvenirNext forINTUIT" w:hAnsi="AvenirNext forINTUIT"/>
              </w:rPr>
            </w:pPr>
          </w:p>
          <w:p w14:paraId="4752CF96" w14:textId="77777777" w:rsidR="007A7F67" w:rsidRPr="00E84071" w:rsidRDefault="007A7F67" w:rsidP="007A7F67">
            <w:pPr>
              <w:rPr>
                <w:rFonts w:ascii="AvenirNext forINTUIT" w:hAnsi="AvenirNext forINTUIT"/>
              </w:rPr>
            </w:pPr>
          </w:p>
          <w:p w14:paraId="4EF2805D" w14:textId="77777777" w:rsidR="007A7F67" w:rsidRPr="00E84071" w:rsidRDefault="007A7F67" w:rsidP="007A7F67">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8334594" w14:textId="77777777" w:rsidR="007A7F67" w:rsidRPr="005C5E40" w:rsidRDefault="007A7F67" w:rsidP="005C5E40">
            <w:pPr>
              <w:pStyle w:val="NoSpacing"/>
              <w:rPr>
                <w:rFonts w:ascii="AvenirNext forINTUIT" w:hAnsi="AvenirNext forINTUIT"/>
              </w:rPr>
            </w:pPr>
          </w:p>
          <w:p w14:paraId="720117C7"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…similar skill sets, thus reassuring him that multiplayer gameplay engineer is still his ideal job.</w:t>
            </w:r>
          </w:p>
          <w:p w14:paraId="2EFA2568" w14:textId="77777777" w:rsidR="007A7F67" w:rsidRPr="005C5E40" w:rsidRDefault="007A7F67" w:rsidP="005C5E40">
            <w:pPr>
              <w:pStyle w:val="NoSpacing"/>
              <w:rPr>
                <w:rFonts w:ascii="AvenirNext forINTUIT" w:hAnsi="AvenirNext forINTUIT"/>
              </w:rPr>
            </w:pPr>
          </w:p>
          <w:p w14:paraId="4D79C0DA"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Majority of Team XVI members are completing Introduction to Information Technology and Introduction to Programming to then start a Bachelor of IT. This is a major part of every member’s career plan as a Bachelor of IT can help find employment in the IT Industry early on, which can provide years of experience opening group members to more career opportunities.</w:t>
            </w:r>
          </w:p>
          <w:p w14:paraId="2757FE43" w14:textId="77777777" w:rsidR="007A7F67" w:rsidRPr="005C5E40" w:rsidRDefault="007A7F67" w:rsidP="005C5E40">
            <w:pPr>
              <w:pStyle w:val="NoSpacing"/>
              <w:rPr>
                <w:rFonts w:ascii="AvenirNext forINTUIT" w:hAnsi="AvenirNext forINTUIT"/>
              </w:rPr>
            </w:pPr>
            <w:r w:rsidRPr="005C5E40">
              <w:rPr>
                <w:rFonts w:ascii="AvenirNext forINTUIT" w:hAnsi="AvenirNext forINTUIT"/>
              </w:rPr>
              <w:t>The career plans vary across the group, but most start with completing the Bachelor of IT. Some want to continue their careers and try go freelance while others are looking into going directly into work at major companies. Every group member has had their career plans affected by studying the Into to IT course, but this allows them to find what they really want to do and help layout a career plan to most effectively get them to their ideal jobs.</w:t>
            </w:r>
          </w:p>
          <w:p w14:paraId="0109C0BE" w14:textId="03672736" w:rsidR="007A7F67" w:rsidRPr="00E84071" w:rsidRDefault="007A7F67" w:rsidP="007A7F67">
            <w:pPr>
              <w:pStyle w:val="NoSpacing"/>
              <w:jc w:val="center"/>
              <w:rPr>
                <w:rFonts w:ascii="AvenirNext forINTUIT" w:hAnsi="AvenirNext forINTUIT"/>
                <w:b/>
                <w:color w:val="476166" w:themeColor="accent1"/>
                <w:sz w:val="28"/>
                <w:szCs w:val="28"/>
              </w:rPr>
            </w:pPr>
            <w:r w:rsidRPr="00D30694">
              <w:rPr>
                <w:rFonts w:ascii="AvenirNext forINTUIT" w:hAnsi="AvenirNext forINTUIT"/>
                <w:b/>
                <w:noProof/>
                <w:sz w:val="36"/>
                <w:szCs w:val="32"/>
              </w:rPr>
              <w:drawing>
                <wp:anchor distT="0" distB="0" distL="114300" distR="114300" simplePos="0" relativeHeight="251680768" behindDoc="0" locked="0" layoutInCell="1" allowOverlap="1" wp14:anchorId="24516E5D" wp14:editId="49EDE918">
                  <wp:simplePos x="0" y="0"/>
                  <wp:positionH relativeFrom="column">
                    <wp:posOffset>459740</wp:posOffset>
                  </wp:positionH>
                  <wp:positionV relativeFrom="paragraph">
                    <wp:posOffset>248285</wp:posOffset>
                  </wp:positionV>
                  <wp:extent cx="5669280" cy="4380511"/>
                  <wp:effectExtent l="0" t="0" r="7620" b="1270"/>
                  <wp:wrapThrough wrapText="bothSides">
                    <wp:wrapPolygon edited="0">
                      <wp:start x="0" y="0"/>
                      <wp:lineTo x="0" y="21512"/>
                      <wp:lineTo x="21556" y="21512"/>
                      <wp:lineTo x="21556" y="0"/>
                      <wp:lineTo x="0" y="0"/>
                    </wp:wrapPolygon>
                  </wp:wrapThrough>
                  <wp:docPr id="11" name="Picture 11" descr="C:\Users\vcotterell\Downloads\Two-set Venn diagram exampl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Downloads\Two-set Venn diagram example (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9280" cy="438051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0" w:type="dxa"/>
          </w:tcPr>
          <w:p w14:paraId="6E33EE98" w14:textId="77777777" w:rsidR="007A7F67" w:rsidRPr="00E84071" w:rsidRDefault="007A7F67" w:rsidP="007A7F67">
            <w:pPr>
              <w:rPr>
                <w:rFonts w:ascii="AvenirNext forINTUIT" w:hAnsi="AvenirNext forINTUIT"/>
              </w:rPr>
            </w:pPr>
          </w:p>
        </w:tc>
      </w:tr>
    </w:tbl>
    <w:p w14:paraId="363E2364" w14:textId="77777777" w:rsidR="00C72E38" w:rsidRPr="00E84071" w:rsidRDefault="00C72E38" w:rsidP="00C72E38">
      <w:pPr>
        <w:rPr>
          <w:rFonts w:ascii="AvenirNext forINTUIT" w:hAnsi="AvenirNext forINTUIT"/>
          <w:color w:val="476166" w:themeColor="accent1"/>
          <w:sz w:val="28"/>
          <w:szCs w:val="28"/>
        </w:rPr>
      </w:pPr>
    </w:p>
    <w:p w14:paraId="08E07CB0" w14:textId="77777777" w:rsidR="00C72E38" w:rsidRPr="00E84071" w:rsidRDefault="00C72E38" w:rsidP="00C72E38">
      <w:pPr>
        <w:rPr>
          <w:rFonts w:ascii="AvenirNext forINTUIT" w:hAnsi="AvenirNext forINTUIT"/>
          <w:color w:val="476166" w:themeColor="accent1"/>
          <w:sz w:val="28"/>
          <w:szCs w:val="28"/>
        </w:rPr>
      </w:pPr>
    </w:p>
    <w:p w14:paraId="71F84866" w14:textId="608D5A6C" w:rsidR="00C72E38" w:rsidRDefault="00C72E38">
      <w:pPr>
        <w:rPr>
          <w:rFonts w:ascii="AvenirNext forINTUIT" w:hAnsi="AvenirNext forINTUIT"/>
          <w:color w:val="476166" w:themeColor="accent1"/>
          <w:sz w:val="28"/>
          <w:szCs w:val="28"/>
        </w:rPr>
      </w:pPr>
    </w:p>
    <w:p w14:paraId="71A5E423" w14:textId="2EA354E5" w:rsidR="00C72E38" w:rsidRDefault="00C72E38">
      <w:pPr>
        <w:rPr>
          <w:rFonts w:ascii="AvenirNext forINTUIT" w:hAnsi="AvenirNext forINTUIT"/>
          <w:color w:val="476166" w:themeColor="accent1"/>
          <w:sz w:val="28"/>
          <w:szCs w:val="28"/>
        </w:rPr>
      </w:pPr>
    </w:p>
    <w:p w14:paraId="7D746C47" w14:textId="77777777" w:rsidR="00C72E38" w:rsidRPr="00E84071" w:rsidRDefault="00C72E38" w:rsidP="00C72E38">
      <w:pPr>
        <w:rPr>
          <w:rFonts w:ascii="AvenirNext forINTUIT" w:hAnsi="AvenirNext forINTUIT"/>
        </w:rPr>
      </w:pPr>
    </w:p>
    <w:p w14:paraId="7E259FB0" w14:textId="591289C2" w:rsidR="00C72E38" w:rsidRDefault="00C72E38" w:rsidP="00C72E38">
      <w:pPr>
        <w:rPr>
          <w:rFonts w:ascii="AvenirNext forINTUIT" w:hAnsi="AvenirNext forINTUIT"/>
          <w:color w:val="476166" w:themeColor="accent1"/>
          <w:sz w:val="28"/>
          <w:szCs w:val="28"/>
        </w:rPr>
      </w:pPr>
    </w:p>
    <w:p w14:paraId="18967ED4" w14:textId="77777777" w:rsidR="00635D4C" w:rsidRPr="00E84071" w:rsidRDefault="00635D4C" w:rsidP="00C72E38">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1E661464" w14:textId="77777777" w:rsidTr="008624DE">
        <w:trPr>
          <w:trHeight w:val="4546"/>
        </w:trPr>
        <w:tc>
          <w:tcPr>
            <w:tcW w:w="284" w:type="dxa"/>
          </w:tcPr>
          <w:p w14:paraId="45DAFE83" w14:textId="77777777" w:rsidR="0027280D" w:rsidRPr="00E84071" w:rsidRDefault="0027280D" w:rsidP="0027280D">
            <w:pPr>
              <w:rPr>
                <w:rFonts w:ascii="AvenirNext forINTUIT" w:hAnsi="AvenirNext forINTUIT"/>
              </w:rPr>
            </w:pPr>
          </w:p>
          <w:p w14:paraId="7D62C71F" w14:textId="77777777" w:rsidR="0027280D" w:rsidRPr="00E84071" w:rsidRDefault="0027280D" w:rsidP="0027280D">
            <w:pPr>
              <w:rPr>
                <w:rFonts w:ascii="AvenirNext forINTUIT" w:hAnsi="AvenirNext forINTUIT"/>
              </w:rPr>
            </w:pPr>
          </w:p>
          <w:p w14:paraId="517DE0CE" w14:textId="77777777" w:rsidR="0027280D" w:rsidRPr="00E84071" w:rsidRDefault="0027280D" w:rsidP="0027280D">
            <w:pPr>
              <w:rPr>
                <w:rFonts w:ascii="AvenirNext forINTUIT" w:hAnsi="AvenirNext forINTUIT"/>
              </w:rPr>
            </w:pPr>
          </w:p>
          <w:p w14:paraId="65261214" w14:textId="77777777" w:rsidR="0027280D" w:rsidRPr="00E84071" w:rsidRDefault="0027280D" w:rsidP="0027280D">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3914DC5C" w14:textId="77777777" w:rsidR="00635D4C" w:rsidRDefault="00635D4C" w:rsidP="0027280D">
            <w:pPr>
              <w:pStyle w:val="NoSpacing"/>
              <w:rPr>
                <w:rFonts w:ascii="AvenirNext forINTUIT" w:hAnsi="AvenirNext forINTUIT"/>
                <w:b/>
                <w:color w:val="476166" w:themeColor="accent1"/>
                <w:sz w:val="44"/>
                <w:szCs w:val="44"/>
              </w:rPr>
            </w:pPr>
          </w:p>
          <w:p w14:paraId="35899528" w14:textId="4B4BE173" w:rsidR="0027280D" w:rsidRPr="00635D4C" w:rsidRDefault="005D1DA8" w:rsidP="0027280D">
            <w:pPr>
              <w:pStyle w:val="NoSpacing"/>
              <w:rPr>
                <w:rFonts w:ascii="AvenirNext forINTUIT" w:hAnsi="AvenirNext forINTUIT"/>
                <w:b/>
                <w:color w:val="476166" w:themeColor="accent1"/>
                <w:sz w:val="44"/>
                <w:szCs w:val="44"/>
              </w:rPr>
            </w:pPr>
            <w:r w:rsidRPr="005D1DA8">
              <w:rPr>
                <w:rFonts w:ascii="AvenirNext forINTUIT" w:hAnsi="AvenirNext forINTUIT"/>
                <w:b/>
                <w:color w:val="476166" w:themeColor="accent1"/>
                <w:sz w:val="44"/>
                <w:szCs w:val="44"/>
              </w:rPr>
              <w:t>Connor</w:t>
            </w:r>
            <w:r>
              <w:rPr>
                <w:rFonts w:ascii="AvenirNext forINTUIT" w:hAnsi="AvenirNext forINTUIT"/>
                <w:b/>
                <w:color w:val="476166" w:themeColor="accent1"/>
                <w:sz w:val="44"/>
                <w:szCs w:val="44"/>
              </w:rPr>
              <w:t>’s</w:t>
            </w:r>
            <w:r w:rsidRPr="00851530">
              <w:rPr>
                <w:rFonts w:ascii="AvenirNext forINTUIT" w:hAnsi="AvenirNext forINTUIT"/>
                <w:b/>
                <w:color w:val="476166" w:themeColor="accent1"/>
                <w:sz w:val="44"/>
                <w:szCs w:val="44"/>
              </w:rPr>
              <w:t xml:space="preserve"> Career Plans</w:t>
            </w:r>
          </w:p>
          <w:p w14:paraId="2B369586" w14:textId="00471242" w:rsidR="008624DE" w:rsidRDefault="008624DE" w:rsidP="0027280D">
            <w:pPr>
              <w:pStyle w:val="NoSpacing"/>
              <w:rPr>
                <w:rFonts w:ascii="AvenirNext forINTUIT" w:hAnsi="AvenirNext forINTUIT"/>
              </w:rPr>
            </w:pPr>
          </w:p>
          <w:p w14:paraId="597E6412" w14:textId="77777777" w:rsidR="00635D4C" w:rsidRPr="00635D4C" w:rsidRDefault="00635D4C" w:rsidP="00635D4C">
            <w:pPr>
              <w:pStyle w:val="NoSpacing"/>
              <w:rPr>
                <w:rFonts w:ascii="AvenirNext forINTUIT" w:hAnsi="AvenirNext forINTUIT"/>
              </w:rPr>
            </w:pPr>
            <w:r w:rsidRPr="00635D4C">
              <w:rPr>
                <w:rFonts w:ascii="AvenirNext forINTUIT" w:hAnsi="AvenirNext forINTUIT"/>
              </w:rPr>
              <w:t xml:space="preserve">Over the course of this unit I have learnt a great deal of information about IT, and I have really enjoyed the process of coding my own website for the first assignment, as well as connecting with like-minded people in our field of study. My end goal for my job hasn’t changed, as I would still really enjoy being a multiplayer gameplay engineer, as games have been a passion of mine since I was very young. Moving to a rural area 2 years ago, and not having access to high speed internet has really driven my passion to try to figure out the </w:t>
            </w:r>
            <w:proofErr w:type="spellStart"/>
            <w:r w:rsidRPr="00635D4C">
              <w:rPr>
                <w:rFonts w:ascii="AvenirNext forINTUIT" w:hAnsi="AvenirNext forINTUIT"/>
              </w:rPr>
              <w:t>netcode</w:t>
            </w:r>
            <w:proofErr w:type="spellEnd"/>
            <w:r w:rsidRPr="00635D4C">
              <w:rPr>
                <w:rFonts w:ascii="AvenirNext forINTUIT" w:hAnsi="AvenirNext forINTUIT"/>
              </w:rPr>
              <w:t xml:space="preserve"> of games and ways to improve upon this, for those that don’t have access to fast internet. There are an endless amount of possibilities for job opportunities, and I’m sure over the course of my study I may change my plan, as new interesting technologies are released, but as of now I’d love to purse being a game engineer.</w:t>
            </w:r>
          </w:p>
          <w:p w14:paraId="60D1DD75" w14:textId="77777777" w:rsidR="00635D4C" w:rsidRPr="00635D4C" w:rsidRDefault="00635D4C" w:rsidP="00635D4C">
            <w:pPr>
              <w:pStyle w:val="NoSpacing"/>
              <w:rPr>
                <w:rFonts w:ascii="AvenirNext forINTUIT" w:hAnsi="AvenirNext forINTUIT"/>
              </w:rPr>
            </w:pPr>
          </w:p>
          <w:p w14:paraId="031AD9E1" w14:textId="6E29B6F4" w:rsidR="008624DE" w:rsidRDefault="00635D4C" w:rsidP="00635D4C">
            <w:pPr>
              <w:pStyle w:val="NoSpacing"/>
              <w:rPr>
                <w:rFonts w:ascii="AvenirNext forINTUIT" w:hAnsi="AvenirNext forINTUIT"/>
              </w:rPr>
            </w:pPr>
            <w:r w:rsidRPr="00635D4C">
              <w:rPr>
                <w:rFonts w:ascii="AvenirNext forINTUIT" w:hAnsi="AvenirNext forINTUIT"/>
              </w:rPr>
              <w:t>My goal is to finish my university degree within the next 3 years, and then start working for an indie game development studio, with working with one of the big guys like Valve being my end goal. I’m prepared to work my way up from small places in the companies, to build my portfolio and be able to tackle bigger projects. I understand that it will take me years to develop my skills before I am able to work with the big game development companies, but I am confident in my ability to do this.</w:t>
            </w:r>
          </w:p>
          <w:p w14:paraId="22957E88" w14:textId="77777777" w:rsidR="008624DE" w:rsidRDefault="008624DE" w:rsidP="0027280D">
            <w:pPr>
              <w:pStyle w:val="NoSpacing"/>
              <w:rPr>
                <w:rFonts w:ascii="AvenirNext forINTUIT" w:hAnsi="AvenirNext forINTUIT"/>
              </w:rPr>
            </w:pPr>
          </w:p>
          <w:p w14:paraId="476D297C" w14:textId="77777777" w:rsidR="008624DE" w:rsidRDefault="008624DE" w:rsidP="0027280D">
            <w:pPr>
              <w:pStyle w:val="NoSpacing"/>
              <w:rPr>
                <w:rFonts w:ascii="AvenirNext forINTUIT" w:hAnsi="AvenirNext forINTUIT"/>
              </w:rPr>
            </w:pPr>
          </w:p>
          <w:p w14:paraId="5C3D2829" w14:textId="77777777" w:rsidR="008624DE" w:rsidRDefault="008624DE" w:rsidP="0027280D">
            <w:pPr>
              <w:pStyle w:val="NoSpacing"/>
              <w:rPr>
                <w:rFonts w:ascii="AvenirNext forINTUIT" w:hAnsi="AvenirNext forINTUIT"/>
              </w:rPr>
            </w:pPr>
          </w:p>
          <w:p w14:paraId="5EFEAC9E" w14:textId="77777777" w:rsidR="008624DE" w:rsidRDefault="008624DE" w:rsidP="0027280D">
            <w:pPr>
              <w:pStyle w:val="NoSpacing"/>
              <w:rPr>
                <w:rFonts w:ascii="AvenirNext forINTUIT" w:hAnsi="AvenirNext forINTUIT"/>
              </w:rPr>
            </w:pPr>
          </w:p>
          <w:p w14:paraId="3BB31906" w14:textId="77777777" w:rsidR="008624DE" w:rsidRDefault="008624DE" w:rsidP="0027280D">
            <w:pPr>
              <w:pStyle w:val="NoSpacing"/>
              <w:rPr>
                <w:rFonts w:ascii="AvenirNext forINTUIT" w:hAnsi="AvenirNext forINTUIT"/>
              </w:rPr>
            </w:pPr>
          </w:p>
          <w:p w14:paraId="3009AD6E" w14:textId="77777777" w:rsidR="008624DE" w:rsidRDefault="008624DE" w:rsidP="0027280D">
            <w:pPr>
              <w:pStyle w:val="NoSpacing"/>
              <w:rPr>
                <w:rFonts w:ascii="AvenirNext forINTUIT" w:hAnsi="AvenirNext forINTUIT"/>
              </w:rPr>
            </w:pPr>
          </w:p>
          <w:p w14:paraId="6A8310F8" w14:textId="77777777" w:rsidR="008624DE" w:rsidRDefault="008624DE" w:rsidP="0027280D">
            <w:pPr>
              <w:pStyle w:val="NoSpacing"/>
              <w:rPr>
                <w:rFonts w:ascii="AvenirNext forINTUIT" w:hAnsi="AvenirNext forINTUIT"/>
              </w:rPr>
            </w:pPr>
          </w:p>
          <w:p w14:paraId="3C734C1F" w14:textId="77777777" w:rsidR="008624DE" w:rsidRDefault="008624DE" w:rsidP="0027280D">
            <w:pPr>
              <w:pStyle w:val="NoSpacing"/>
              <w:rPr>
                <w:rFonts w:ascii="AvenirNext forINTUIT" w:hAnsi="AvenirNext forINTUIT"/>
              </w:rPr>
            </w:pPr>
          </w:p>
          <w:p w14:paraId="40F4385B" w14:textId="77777777" w:rsidR="008624DE" w:rsidRDefault="008624DE" w:rsidP="0027280D">
            <w:pPr>
              <w:pStyle w:val="NoSpacing"/>
              <w:rPr>
                <w:rFonts w:ascii="AvenirNext forINTUIT" w:hAnsi="AvenirNext forINTUIT"/>
              </w:rPr>
            </w:pPr>
          </w:p>
          <w:p w14:paraId="3D9E7770" w14:textId="77777777" w:rsidR="008624DE" w:rsidRDefault="008624DE" w:rsidP="0027280D">
            <w:pPr>
              <w:pStyle w:val="NoSpacing"/>
              <w:rPr>
                <w:rFonts w:ascii="AvenirNext forINTUIT" w:hAnsi="AvenirNext forINTUIT"/>
              </w:rPr>
            </w:pPr>
          </w:p>
          <w:p w14:paraId="2191C7B0" w14:textId="77777777" w:rsidR="008624DE" w:rsidRDefault="008624DE" w:rsidP="0027280D">
            <w:pPr>
              <w:pStyle w:val="NoSpacing"/>
              <w:rPr>
                <w:rFonts w:ascii="AvenirNext forINTUIT" w:hAnsi="AvenirNext forINTUIT"/>
              </w:rPr>
            </w:pPr>
          </w:p>
          <w:p w14:paraId="65F19EF8" w14:textId="77777777" w:rsidR="008624DE" w:rsidRDefault="008624DE" w:rsidP="0027280D">
            <w:pPr>
              <w:pStyle w:val="NoSpacing"/>
              <w:rPr>
                <w:rFonts w:ascii="AvenirNext forINTUIT" w:hAnsi="AvenirNext forINTUIT"/>
              </w:rPr>
            </w:pPr>
          </w:p>
          <w:p w14:paraId="22E85D8F" w14:textId="77777777" w:rsidR="008624DE" w:rsidRDefault="008624DE" w:rsidP="0027280D">
            <w:pPr>
              <w:pStyle w:val="NoSpacing"/>
              <w:rPr>
                <w:rFonts w:ascii="AvenirNext forINTUIT" w:hAnsi="AvenirNext forINTUIT"/>
              </w:rPr>
            </w:pPr>
          </w:p>
          <w:p w14:paraId="4C41826F" w14:textId="77777777" w:rsidR="008624DE" w:rsidRDefault="008624DE" w:rsidP="0027280D">
            <w:pPr>
              <w:pStyle w:val="NoSpacing"/>
              <w:rPr>
                <w:rFonts w:ascii="AvenirNext forINTUIT" w:hAnsi="AvenirNext forINTUIT"/>
              </w:rPr>
            </w:pPr>
          </w:p>
          <w:p w14:paraId="76238AC5" w14:textId="77777777" w:rsidR="008624DE" w:rsidRDefault="008624DE" w:rsidP="0027280D">
            <w:pPr>
              <w:pStyle w:val="NoSpacing"/>
              <w:rPr>
                <w:rFonts w:ascii="AvenirNext forINTUIT" w:hAnsi="AvenirNext forINTUIT"/>
              </w:rPr>
            </w:pPr>
          </w:p>
          <w:p w14:paraId="5317D90F" w14:textId="77777777" w:rsidR="008624DE" w:rsidRDefault="008624DE" w:rsidP="0027280D">
            <w:pPr>
              <w:pStyle w:val="NoSpacing"/>
              <w:rPr>
                <w:rFonts w:ascii="AvenirNext forINTUIT" w:hAnsi="AvenirNext forINTUIT"/>
              </w:rPr>
            </w:pPr>
          </w:p>
          <w:p w14:paraId="4C6C413D" w14:textId="77777777" w:rsidR="008624DE" w:rsidRDefault="008624DE" w:rsidP="0027280D">
            <w:pPr>
              <w:pStyle w:val="NoSpacing"/>
              <w:rPr>
                <w:rFonts w:ascii="AvenirNext forINTUIT" w:hAnsi="AvenirNext forINTUIT"/>
              </w:rPr>
            </w:pPr>
          </w:p>
          <w:p w14:paraId="2D34438B" w14:textId="77777777" w:rsidR="008624DE" w:rsidRDefault="008624DE" w:rsidP="0027280D">
            <w:pPr>
              <w:pStyle w:val="NoSpacing"/>
              <w:rPr>
                <w:rFonts w:ascii="AvenirNext forINTUIT" w:hAnsi="AvenirNext forINTUIT"/>
              </w:rPr>
            </w:pPr>
          </w:p>
          <w:p w14:paraId="623BDC5F" w14:textId="77777777" w:rsidR="008624DE" w:rsidRDefault="008624DE" w:rsidP="0027280D">
            <w:pPr>
              <w:pStyle w:val="NoSpacing"/>
              <w:rPr>
                <w:rFonts w:ascii="AvenirNext forINTUIT" w:hAnsi="AvenirNext forINTUIT"/>
              </w:rPr>
            </w:pPr>
          </w:p>
          <w:p w14:paraId="7C08BFAA" w14:textId="77777777" w:rsidR="008624DE" w:rsidRDefault="008624DE" w:rsidP="0027280D">
            <w:pPr>
              <w:pStyle w:val="NoSpacing"/>
              <w:rPr>
                <w:rFonts w:ascii="AvenirNext forINTUIT" w:hAnsi="AvenirNext forINTUIT"/>
              </w:rPr>
            </w:pPr>
          </w:p>
          <w:p w14:paraId="4CE6A59C" w14:textId="6BAB2414" w:rsidR="008624DE" w:rsidRPr="005D1DA8" w:rsidRDefault="008624DE" w:rsidP="0027280D">
            <w:pPr>
              <w:pStyle w:val="NoSpacing"/>
              <w:rPr>
                <w:rFonts w:ascii="AvenirNext forINTUIT" w:hAnsi="AvenirNext forINTUIT"/>
              </w:rPr>
            </w:pPr>
          </w:p>
        </w:tc>
        <w:tc>
          <w:tcPr>
            <w:tcW w:w="300" w:type="dxa"/>
          </w:tcPr>
          <w:p w14:paraId="476C3CD2" w14:textId="77777777" w:rsidR="0027280D" w:rsidRPr="00E84071" w:rsidRDefault="0027280D" w:rsidP="0027280D">
            <w:pPr>
              <w:rPr>
                <w:rFonts w:ascii="AvenirNext forINTUIT" w:hAnsi="AvenirNext forINTUIT"/>
              </w:rPr>
            </w:pPr>
          </w:p>
        </w:tc>
      </w:tr>
    </w:tbl>
    <w:p w14:paraId="412009C2" w14:textId="298D8D21" w:rsidR="00C72E38" w:rsidRPr="00E84071" w:rsidRDefault="00C72E38" w:rsidP="00C72E38">
      <w:pPr>
        <w:rPr>
          <w:rFonts w:ascii="AvenirNext forINTUIT" w:hAnsi="AvenirNext forINTUIT"/>
          <w:color w:val="476166" w:themeColor="accent1"/>
          <w:sz w:val="28"/>
          <w:szCs w:val="28"/>
        </w:rPr>
      </w:pPr>
    </w:p>
    <w:p w14:paraId="05233FA1" w14:textId="77777777" w:rsidR="00C72E38" w:rsidRPr="00E84071" w:rsidRDefault="00C72E38" w:rsidP="00C72E38">
      <w:pPr>
        <w:rPr>
          <w:rFonts w:ascii="AvenirNext forINTUIT" w:hAnsi="AvenirNext forINTUIT"/>
          <w:color w:val="476166" w:themeColor="accent1"/>
          <w:sz w:val="28"/>
          <w:szCs w:val="28"/>
        </w:rPr>
      </w:pPr>
    </w:p>
    <w:p w14:paraId="344CC966" w14:textId="77777777" w:rsidR="00C72E38" w:rsidRPr="00E84071" w:rsidRDefault="00C72E38" w:rsidP="00C72E38">
      <w:pPr>
        <w:rPr>
          <w:rFonts w:ascii="AvenirNext forINTUIT" w:hAnsi="AvenirNext forINTUIT"/>
          <w:color w:val="476166" w:themeColor="accent1"/>
          <w:sz w:val="28"/>
          <w:szCs w:val="28"/>
        </w:rPr>
      </w:pPr>
    </w:p>
    <w:p w14:paraId="5130C8E1" w14:textId="2E8B8CF2" w:rsidR="00C72E38" w:rsidRPr="00E84071" w:rsidRDefault="00C72E38"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BE4B227" w14:textId="77777777" w:rsidR="0027280D" w:rsidRPr="00E84071" w:rsidRDefault="0027280D" w:rsidP="0027280D">
      <w:pPr>
        <w:rPr>
          <w:rFonts w:ascii="AvenirNext forINTUIT" w:hAnsi="AvenirNext forINTUIT"/>
          <w:color w:val="476166" w:themeColor="accent1"/>
          <w:sz w:val="28"/>
          <w:szCs w:val="28"/>
        </w:rPr>
      </w:pPr>
    </w:p>
    <w:p w14:paraId="0F936E11" w14:textId="77777777" w:rsidR="0027280D" w:rsidRPr="00E84071" w:rsidRDefault="0027280D" w:rsidP="0027280D">
      <w:pPr>
        <w:rPr>
          <w:rFonts w:ascii="AvenirNext forINTUIT" w:hAnsi="AvenirNext forINTUIT"/>
          <w:color w:val="476166" w:themeColor="accent1"/>
          <w:sz w:val="28"/>
          <w:szCs w:val="28"/>
        </w:rPr>
      </w:pPr>
    </w:p>
    <w:p w14:paraId="25F24B3C" w14:textId="77777777" w:rsidR="0027280D" w:rsidRDefault="0027280D" w:rsidP="0027280D">
      <w:pPr>
        <w:rPr>
          <w:rFonts w:ascii="AvenirNext forINTUIT" w:hAnsi="AvenirNext forINTUIT"/>
          <w:color w:val="476166" w:themeColor="accent1"/>
          <w:sz w:val="28"/>
          <w:szCs w:val="28"/>
        </w:rPr>
      </w:pPr>
    </w:p>
    <w:p w14:paraId="5B3CF418" w14:textId="77777777" w:rsidR="0027280D" w:rsidRDefault="0027280D" w:rsidP="0027280D">
      <w:pPr>
        <w:rPr>
          <w:rFonts w:ascii="AvenirNext forINTUIT" w:hAnsi="AvenirNext forINTUIT"/>
          <w:color w:val="476166" w:themeColor="accent1"/>
          <w:sz w:val="28"/>
          <w:szCs w:val="28"/>
        </w:rPr>
      </w:pPr>
    </w:p>
    <w:p w14:paraId="4C6D1881" w14:textId="77777777" w:rsidR="0027280D" w:rsidRPr="00E84071" w:rsidRDefault="0027280D" w:rsidP="0027280D">
      <w:pPr>
        <w:rPr>
          <w:rFonts w:ascii="AvenirNext forINTUIT" w:hAnsi="AvenirNext forINTUIT"/>
        </w:rPr>
      </w:pPr>
    </w:p>
    <w:p w14:paraId="1051FA43" w14:textId="77777777" w:rsidR="0027280D" w:rsidRPr="00E84071" w:rsidRDefault="0027280D" w:rsidP="0027280D">
      <w:pPr>
        <w:rPr>
          <w:rFonts w:ascii="AvenirNext forINTUIT" w:hAnsi="AvenirNext forINTUIT"/>
          <w:color w:val="476166" w:themeColor="accent1"/>
          <w:sz w:val="28"/>
          <w:szCs w:val="28"/>
        </w:rPr>
      </w:pPr>
    </w:p>
    <w:p w14:paraId="33FA974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0F0C592D" w14:textId="77777777" w:rsidTr="008624DE">
        <w:trPr>
          <w:trHeight w:val="4546"/>
        </w:trPr>
        <w:tc>
          <w:tcPr>
            <w:tcW w:w="284" w:type="dxa"/>
          </w:tcPr>
          <w:p w14:paraId="2F8B89AB" w14:textId="77777777" w:rsidR="0027280D" w:rsidRPr="00E84071" w:rsidRDefault="0027280D" w:rsidP="00A907C3">
            <w:pPr>
              <w:rPr>
                <w:rFonts w:ascii="AvenirNext forINTUIT" w:hAnsi="AvenirNext forINTUIT"/>
              </w:rPr>
            </w:pPr>
          </w:p>
          <w:p w14:paraId="172D220A" w14:textId="77777777" w:rsidR="0027280D" w:rsidRPr="00E84071" w:rsidRDefault="0027280D" w:rsidP="00A907C3">
            <w:pPr>
              <w:rPr>
                <w:rFonts w:ascii="AvenirNext forINTUIT" w:hAnsi="AvenirNext forINTUIT"/>
              </w:rPr>
            </w:pPr>
          </w:p>
          <w:p w14:paraId="397FA6F6" w14:textId="77777777" w:rsidR="0027280D" w:rsidRPr="00E84071" w:rsidRDefault="0027280D" w:rsidP="00A907C3">
            <w:pPr>
              <w:rPr>
                <w:rFonts w:ascii="AvenirNext forINTUIT" w:hAnsi="AvenirNext forINTUIT"/>
              </w:rPr>
            </w:pPr>
          </w:p>
          <w:p w14:paraId="7134F039"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61D7046" w14:textId="77777777" w:rsidR="00635D4C" w:rsidRDefault="00635D4C" w:rsidP="00851530">
            <w:pPr>
              <w:pStyle w:val="NoSpacing"/>
              <w:rPr>
                <w:rFonts w:ascii="AvenirNext forINTUIT" w:hAnsi="AvenirNext forINTUIT"/>
                <w:b/>
                <w:color w:val="476166" w:themeColor="accent1"/>
                <w:sz w:val="44"/>
                <w:szCs w:val="44"/>
              </w:rPr>
            </w:pPr>
          </w:p>
          <w:p w14:paraId="3CCBD4B5" w14:textId="586B4406" w:rsidR="00851530" w:rsidRPr="00851530" w:rsidRDefault="00851530" w:rsidP="00851530">
            <w:pPr>
              <w:pStyle w:val="NoSpacing"/>
              <w:rPr>
                <w:rFonts w:ascii="AvenirNext forINTUIT" w:hAnsi="AvenirNext forINTUIT"/>
                <w:b/>
                <w:sz w:val="40"/>
                <w:szCs w:val="40"/>
                <w:lang w:val="en-AU" w:eastAsia="ja-JP"/>
              </w:rPr>
            </w:pPr>
            <w:r w:rsidRPr="00851530">
              <w:rPr>
                <w:rFonts w:ascii="AvenirNext forINTUIT" w:hAnsi="AvenirNext forINTUIT"/>
                <w:b/>
                <w:color w:val="476166" w:themeColor="accent1"/>
                <w:sz w:val="44"/>
                <w:szCs w:val="44"/>
              </w:rPr>
              <w:t>Corbin</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72ABE670"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In the past few weeks, and through a large amount of additional research, I have come to </w:t>
            </w:r>
            <w:proofErr w:type="spellStart"/>
            <w:r w:rsidRPr="005C5E40">
              <w:rPr>
                <w:rFonts w:ascii="AvenirNext forINTUIT" w:hAnsi="AvenirNext forINTUIT"/>
              </w:rPr>
              <w:t>realise</w:t>
            </w:r>
            <w:proofErr w:type="spellEnd"/>
            <w:r w:rsidRPr="005C5E40">
              <w:rPr>
                <w:rFonts w:ascii="AvenirNext forINTUIT" w:hAnsi="AvenirNext forINTUIT"/>
              </w:rPr>
              <w:t xml:space="preserve"> that the scope of my initial career plan is a lot larger than the steps that make up its parts. Such a position requires earning merit through years of experience in previous, relevant, positions, a thorough idea of the entire field and an understanding of the dynamics of a workplace. </w:t>
            </w:r>
          </w:p>
          <w:p w14:paraId="47B449DA" w14:textId="77777777" w:rsidR="00851530" w:rsidRPr="005C5E40" w:rsidRDefault="00851530" w:rsidP="005C5E40">
            <w:pPr>
              <w:pStyle w:val="NoSpacing"/>
              <w:rPr>
                <w:rFonts w:ascii="AvenirNext forINTUIT" w:hAnsi="AvenirNext forINTUIT"/>
              </w:rPr>
            </w:pPr>
          </w:p>
          <w:p w14:paraId="6A821113"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 xml:space="preserve">I believe it is more important to focus on every step of the ladder rather than just the top and if every step is sound, you will eventually make it there safely. I also believe that it remains important to be able to move the ladder when necessary. For example, if I were to choose to pursue employment entirely devoted to the installation and maintenance of local, cloud and database network solutions but my interests suddenly changed, which they already have dramatically, then I would only have </w:t>
            </w:r>
            <w:proofErr w:type="spellStart"/>
            <w:r w:rsidRPr="005C5E40">
              <w:rPr>
                <w:rFonts w:ascii="AvenirNext forINTUIT" w:hAnsi="AvenirNext forINTUIT"/>
              </w:rPr>
              <w:t>specialised</w:t>
            </w:r>
            <w:proofErr w:type="spellEnd"/>
            <w:r w:rsidRPr="005C5E40">
              <w:rPr>
                <w:rFonts w:ascii="AvenirNext forINTUIT" w:hAnsi="AvenirNext forINTUIT"/>
              </w:rPr>
              <w:t xml:space="preserve"> skills in one field.  </w:t>
            </w:r>
          </w:p>
          <w:p w14:paraId="1AD600CA" w14:textId="77777777" w:rsidR="00851530" w:rsidRPr="005C5E40" w:rsidRDefault="00851530" w:rsidP="005C5E40">
            <w:pPr>
              <w:pStyle w:val="NoSpacing"/>
              <w:rPr>
                <w:rFonts w:ascii="AvenirNext forINTUIT" w:hAnsi="AvenirNext forINTUIT"/>
              </w:rPr>
            </w:pPr>
          </w:p>
          <w:p w14:paraId="1EE8F4A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 now see the importance of variety in experience and my previous beliefs in-regards-to employment have changed. If I were to get a job directly out of education, I would aim for either generic programming or AI programming as a software developer, software analyst or engineer. After a few years of refining my programming and software related skills, I would also like to work with databases or big data as either a developer or administrator. During schooling though, I have considered learning how to and offering to create web apps for people, mostly for experience, but I will refine my ability to do that and hopefully open doorways, maybe.</w:t>
            </w:r>
          </w:p>
          <w:p w14:paraId="69FEE8D5" w14:textId="77777777" w:rsidR="00851530" w:rsidRPr="005C5E40" w:rsidRDefault="00851530" w:rsidP="005C5E40">
            <w:pPr>
              <w:pStyle w:val="NoSpacing"/>
              <w:rPr>
                <w:rFonts w:ascii="AvenirNext forINTUIT" w:hAnsi="AvenirNext forINTUIT"/>
              </w:rPr>
            </w:pPr>
          </w:p>
          <w:p w14:paraId="733733BA" w14:textId="77777777" w:rsidR="00851530" w:rsidRPr="005C5E40" w:rsidRDefault="00851530" w:rsidP="005C5E40">
            <w:pPr>
              <w:pStyle w:val="NoSpacing"/>
              <w:rPr>
                <w:rFonts w:ascii="AvenirNext forINTUIT" w:hAnsi="AvenirNext forINTUIT"/>
              </w:rPr>
            </w:pPr>
            <w:r w:rsidRPr="005C5E40">
              <w:rPr>
                <w:rFonts w:ascii="AvenirNext forINTUIT" w:hAnsi="AvenirNext forINTUIT"/>
              </w:rPr>
              <w:t>It appears that, in the world of tech, the career possibilities are ostensibly endless and one new path, or learned piece of knowledge, can change that trajectory in a moment. That is why I can see that fundamental and mutable skills are more important in the long term and my current idea of future employment is very different from where it began.</w:t>
            </w:r>
          </w:p>
          <w:p w14:paraId="3777266E" w14:textId="77777777" w:rsidR="0027280D" w:rsidRPr="005C5E40" w:rsidRDefault="0027280D" w:rsidP="005C5E40">
            <w:pPr>
              <w:pStyle w:val="NoSpacing"/>
              <w:rPr>
                <w:rFonts w:ascii="AvenirNext forINTUIT" w:hAnsi="AvenirNext forINTUIT"/>
              </w:rPr>
            </w:pPr>
          </w:p>
          <w:p w14:paraId="710A25AC"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2D541DEA" w14:textId="77777777" w:rsidR="0027280D" w:rsidRPr="00E84071" w:rsidRDefault="0027280D" w:rsidP="00A907C3">
            <w:pPr>
              <w:rPr>
                <w:rFonts w:ascii="AvenirNext forINTUIT" w:hAnsi="AvenirNext forINTUIT"/>
              </w:rPr>
            </w:pPr>
          </w:p>
        </w:tc>
      </w:tr>
    </w:tbl>
    <w:p w14:paraId="67C5CB8B" w14:textId="77777777" w:rsidR="0027280D" w:rsidRPr="00E84071" w:rsidRDefault="0027280D" w:rsidP="0027280D">
      <w:pPr>
        <w:rPr>
          <w:rFonts w:ascii="AvenirNext forINTUIT" w:hAnsi="AvenirNext forINTUIT"/>
          <w:color w:val="476166" w:themeColor="accent1"/>
          <w:sz w:val="28"/>
          <w:szCs w:val="28"/>
        </w:rPr>
      </w:pPr>
    </w:p>
    <w:p w14:paraId="2A1E762E" w14:textId="77777777" w:rsidR="0027280D" w:rsidRPr="00E84071" w:rsidRDefault="0027280D" w:rsidP="0027280D">
      <w:pPr>
        <w:rPr>
          <w:rFonts w:ascii="AvenirNext forINTUIT" w:hAnsi="AvenirNext forINTUIT"/>
          <w:color w:val="476166" w:themeColor="accent1"/>
          <w:sz w:val="28"/>
          <w:szCs w:val="28"/>
        </w:rPr>
      </w:pPr>
    </w:p>
    <w:p w14:paraId="6DA87EA7" w14:textId="77777777" w:rsidR="0027280D" w:rsidRPr="00E84071" w:rsidRDefault="0027280D" w:rsidP="0027280D">
      <w:pPr>
        <w:rPr>
          <w:rFonts w:ascii="AvenirNext forINTUIT" w:hAnsi="AvenirNext forINTUIT"/>
          <w:color w:val="476166" w:themeColor="accent1"/>
          <w:sz w:val="28"/>
          <w:szCs w:val="28"/>
        </w:rPr>
      </w:pPr>
    </w:p>
    <w:p w14:paraId="740FB27E" w14:textId="77777777" w:rsidR="0027280D" w:rsidRPr="00E84071" w:rsidRDefault="0027280D" w:rsidP="0027280D">
      <w:pPr>
        <w:rPr>
          <w:rFonts w:ascii="AvenirNext forINTUIT" w:hAnsi="AvenirNext forINTUIT"/>
          <w:color w:val="476166" w:themeColor="accent1"/>
          <w:sz w:val="28"/>
          <w:szCs w:val="28"/>
        </w:rPr>
      </w:pPr>
    </w:p>
    <w:p w14:paraId="193F8649"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C364846" w14:textId="77777777" w:rsidR="0027280D" w:rsidRPr="00E84071" w:rsidRDefault="0027280D" w:rsidP="0027280D">
      <w:pPr>
        <w:rPr>
          <w:rFonts w:ascii="AvenirNext forINTUIT" w:hAnsi="AvenirNext forINTUIT"/>
          <w:color w:val="476166" w:themeColor="accent1"/>
          <w:sz w:val="28"/>
          <w:szCs w:val="28"/>
        </w:rPr>
      </w:pPr>
    </w:p>
    <w:p w14:paraId="797F8C3A" w14:textId="77777777" w:rsidR="0027280D" w:rsidRPr="00E84071" w:rsidRDefault="0027280D" w:rsidP="0027280D">
      <w:pPr>
        <w:rPr>
          <w:rFonts w:ascii="AvenirNext forINTUIT" w:hAnsi="AvenirNext forINTUIT"/>
          <w:color w:val="476166" w:themeColor="accent1"/>
          <w:sz w:val="28"/>
          <w:szCs w:val="28"/>
        </w:rPr>
      </w:pPr>
    </w:p>
    <w:p w14:paraId="2D33955E" w14:textId="77777777" w:rsidR="0027280D" w:rsidRDefault="0027280D" w:rsidP="0027280D">
      <w:pPr>
        <w:rPr>
          <w:rFonts w:ascii="AvenirNext forINTUIT" w:hAnsi="AvenirNext forINTUIT"/>
          <w:color w:val="476166" w:themeColor="accent1"/>
          <w:sz w:val="28"/>
          <w:szCs w:val="28"/>
        </w:rPr>
      </w:pPr>
    </w:p>
    <w:p w14:paraId="2EF5FA36" w14:textId="77777777" w:rsidR="0027280D" w:rsidRDefault="0027280D" w:rsidP="0027280D">
      <w:pPr>
        <w:rPr>
          <w:rFonts w:ascii="AvenirNext forINTUIT" w:hAnsi="AvenirNext forINTUIT"/>
          <w:color w:val="476166" w:themeColor="accent1"/>
          <w:sz w:val="28"/>
          <w:szCs w:val="28"/>
        </w:rPr>
      </w:pPr>
    </w:p>
    <w:p w14:paraId="2D8CB2E6" w14:textId="77777777" w:rsidR="0027280D" w:rsidRPr="00E84071" w:rsidRDefault="0027280D" w:rsidP="0027280D">
      <w:pPr>
        <w:rPr>
          <w:rFonts w:ascii="AvenirNext forINTUIT" w:hAnsi="AvenirNext forINTUIT"/>
        </w:rPr>
      </w:pPr>
    </w:p>
    <w:p w14:paraId="09B7EDC3" w14:textId="77777777" w:rsidR="0027280D" w:rsidRPr="00E84071" w:rsidRDefault="0027280D" w:rsidP="0027280D">
      <w:pPr>
        <w:rPr>
          <w:rFonts w:ascii="AvenirNext forINTUIT" w:hAnsi="AvenirNext forINTUIT"/>
          <w:color w:val="476166" w:themeColor="accent1"/>
          <w:sz w:val="28"/>
          <w:szCs w:val="28"/>
        </w:rPr>
      </w:pPr>
    </w:p>
    <w:p w14:paraId="7028FAE6"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3DDDB9ED" w14:textId="77777777" w:rsidTr="008624DE">
        <w:trPr>
          <w:trHeight w:val="10445"/>
        </w:trPr>
        <w:tc>
          <w:tcPr>
            <w:tcW w:w="284" w:type="dxa"/>
          </w:tcPr>
          <w:p w14:paraId="6F2E3812" w14:textId="77777777" w:rsidR="0027280D" w:rsidRPr="00E84071" w:rsidRDefault="0027280D" w:rsidP="00A907C3">
            <w:pPr>
              <w:rPr>
                <w:rFonts w:ascii="AvenirNext forINTUIT" w:hAnsi="AvenirNext forINTUIT"/>
              </w:rPr>
            </w:pPr>
          </w:p>
          <w:p w14:paraId="5B2A07BE" w14:textId="77777777" w:rsidR="0027280D" w:rsidRPr="00E84071" w:rsidRDefault="0027280D" w:rsidP="00A907C3">
            <w:pPr>
              <w:rPr>
                <w:rFonts w:ascii="AvenirNext forINTUIT" w:hAnsi="AvenirNext forINTUIT"/>
              </w:rPr>
            </w:pPr>
          </w:p>
          <w:p w14:paraId="7677F1F1" w14:textId="77777777" w:rsidR="0027280D" w:rsidRPr="00E84071" w:rsidRDefault="0027280D" w:rsidP="00A907C3">
            <w:pPr>
              <w:rPr>
                <w:rFonts w:ascii="AvenirNext forINTUIT" w:hAnsi="AvenirNext forINTUIT"/>
              </w:rPr>
            </w:pPr>
          </w:p>
          <w:p w14:paraId="7289964B"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4ED3D733" w14:textId="77777777" w:rsidR="00635D4C" w:rsidRDefault="00635D4C" w:rsidP="00851530">
            <w:pPr>
              <w:pStyle w:val="NoSpacing"/>
              <w:rPr>
                <w:rFonts w:ascii="AvenirNext forINTUIT" w:hAnsi="AvenirNext forINTUIT"/>
                <w:b/>
                <w:color w:val="476166" w:themeColor="accent1"/>
                <w:sz w:val="44"/>
                <w:szCs w:val="44"/>
              </w:rPr>
            </w:pPr>
          </w:p>
          <w:p w14:paraId="515A5AE4" w14:textId="01DE78FB" w:rsidR="00851530" w:rsidRPr="005D1DA8" w:rsidRDefault="008A26FB" w:rsidP="00851530">
            <w:pPr>
              <w:pStyle w:val="NoSpacing"/>
              <w:rPr>
                <w:rFonts w:ascii="AvenirNext forINTUIT" w:hAnsi="AvenirNext forINTUIT"/>
                <w:b/>
                <w:sz w:val="40"/>
                <w:szCs w:val="40"/>
                <w:lang w:val="en-AU" w:eastAsia="ja-JP"/>
              </w:rPr>
            </w:pPr>
            <w:r>
              <w:rPr>
                <w:rFonts w:ascii="AvenirNext forINTUIT" w:hAnsi="AvenirNext forINTUIT"/>
                <w:b/>
                <w:color w:val="476166" w:themeColor="accent1"/>
                <w:sz w:val="44"/>
                <w:szCs w:val="44"/>
              </w:rPr>
              <w:t>Natalie</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125DC76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Originally, I had chosen game UI designer as my ideal job. However, over the past 10 weeks I’ve had a change of mind. Although I would love to be a part of the game industry as video games are a big part of my life.</w:t>
            </w:r>
          </w:p>
          <w:p w14:paraId="32B692F4" w14:textId="77777777" w:rsidR="00851530" w:rsidRPr="008A26FB" w:rsidRDefault="00851530" w:rsidP="00851530">
            <w:pPr>
              <w:pStyle w:val="NoSpacing"/>
              <w:rPr>
                <w:rFonts w:ascii="AvenirNext forINTUIT" w:hAnsi="AvenirNext forINTUIT"/>
                <w:bCs/>
                <w:szCs w:val="24"/>
                <w:lang w:val="en-AU" w:eastAsia="ja-JP"/>
              </w:rPr>
            </w:pPr>
          </w:p>
          <w:p w14:paraId="213075C1"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Through the Intro to IT course, I have made three websites, and I have enjoyed the process. I also made and designed our group’s logo, app assets and the app logo. </w:t>
            </w:r>
            <w:r w:rsidRPr="008A26FB">
              <w:rPr>
                <w:rFonts w:ascii="AvenirNext forINTUIT" w:hAnsi="AvenirNext forINTUIT"/>
                <w:bCs/>
                <w:szCs w:val="24"/>
                <w:lang w:val="en-AU" w:eastAsia="ja-JP"/>
              </w:rPr>
              <w:br/>
              <w:t xml:space="preserve">In the past, I’ve edited HTML themes for sites like </w:t>
            </w:r>
            <w:proofErr w:type="spellStart"/>
            <w:r w:rsidRPr="008A26FB">
              <w:rPr>
                <w:rFonts w:ascii="AvenirNext forINTUIT" w:hAnsi="AvenirNext forINTUIT"/>
                <w:bCs/>
                <w:szCs w:val="24"/>
                <w:lang w:val="en-AU" w:eastAsia="ja-JP"/>
              </w:rPr>
              <w:t>MySpace</w:t>
            </w:r>
            <w:proofErr w:type="spellEnd"/>
            <w:r w:rsidRPr="008A26FB">
              <w:rPr>
                <w:rFonts w:ascii="AvenirNext forINTUIT" w:hAnsi="AvenirNext forINTUIT"/>
                <w:bCs/>
                <w:szCs w:val="24"/>
                <w:lang w:val="en-AU" w:eastAsia="ja-JP"/>
              </w:rPr>
              <w:t xml:space="preserve"> and later Tumblr. I always liked making changes to suit my style. This, along with research and the Burning Glass data from </w:t>
            </w:r>
            <w:proofErr w:type="spellStart"/>
            <w:r w:rsidRPr="008A26FB">
              <w:rPr>
                <w:rFonts w:ascii="AvenirNext forINTUIT" w:hAnsi="AvenirNext forINTUIT"/>
                <w:bCs/>
                <w:szCs w:val="24"/>
                <w:lang w:val="en-AU" w:eastAsia="ja-JP"/>
              </w:rPr>
              <w:t>A2</w:t>
            </w:r>
            <w:proofErr w:type="spellEnd"/>
            <w:r w:rsidRPr="008A26FB">
              <w:rPr>
                <w:rFonts w:ascii="AvenirNext forINTUIT" w:hAnsi="AvenirNext forINTUIT"/>
                <w:bCs/>
                <w:szCs w:val="24"/>
                <w:lang w:val="en-AU" w:eastAsia="ja-JP"/>
              </w:rPr>
              <w:t xml:space="preserve"> made me realise I would really enjoy being a web developer and graphic designer.</w:t>
            </w:r>
          </w:p>
          <w:p w14:paraId="5B224228" w14:textId="77777777" w:rsidR="00851530" w:rsidRPr="008A26FB" w:rsidRDefault="00851530" w:rsidP="00851530">
            <w:pPr>
              <w:pStyle w:val="NoSpacing"/>
              <w:rPr>
                <w:rFonts w:ascii="AvenirNext forINTUIT" w:hAnsi="AvenirNext forINTUIT"/>
                <w:bCs/>
                <w:szCs w:val="24"/>
                <w:lang w:val="en-AU" w:eastAsia="ja-JP"/>
              </w:rPr>
            </w:pPr>
          </w:p>
          <w:p w14:paraId="4C50D897" w14:textId="77777777" w:rsidR="00851530" w:rsidRPr="008A26FB" w:rsidRDefault="00851530" w:rsidP="00851530">
            <w:pPr>
              <w:pStyle w:val="NoSpacing"/>
              <w:rPr>
                <w:rFonts w:ascii="AvenirNext forINTUIT" w:hAnsi="AvenirNext forINTUIT"/>
                <w:bCs/>
                <w:szCs w:val="24"/>
                <w:lang w:val="en-AU" w:eastAsia="ja-JP"/>
              </w:rPr>
            </w:pPr>
            <w:r w:rsidRPr="008A26FB">
              <w:rPr>
                <w:rFonts w:ascii="AvenirNext forINTUIT" w:hAnsi="AvenirNext forINTUIT"/>
                <w:bCs/>
                <w:szCs w:val="24"/>
                <w:lang w:val="en-AU" w:eastAsia="ja-JP"/>
              </w:rPr>
              <w:t xml:space="preserve">Completing the Bachelor of Information Technology at </w:t>
            </w:r>
            <w:proofErr w:type="spellStart"/>
            <w:r w:rsidRPr="008A26FB">
              <w:rPr>
                <w:rFonts w:ascii="AvenirNext forINTUIT" w:hAnsi="AvenirNext forINTUIT"/>
                <w:bCs/>
                <w:szCs w:val="24"/>
                <w:lang w:val="en-AU" w:eastAsia="ja-JP"/>
              </w:rPr>
              <w:t>RMIT</w:t>
            </w:r>
            <w:proofErr w:type="spellEnd"/>
            <w:r w:rsidRPr="008A26FB">
              <w:rPr>
                <w:rFonts w:ascii="AvenirNext forINTUIT" w:hAnsi="AvenirNext forINTUIT"/>
                <w:bCs/>
                <w:szCs w:val="24"/>
                <w:lang w:val="en-AU" w:eastAsia="ja-JP"/>
              </w:rPr>
              <w:t xml:space="preserve"> is my number one aim at the moment. While completing my Bachelor, I am aiming to build up a portfolio of web design and development. Following my studies, I hope to work remotely, freelancing web development and design. I see this as more of a possibility rather than working for a company as the ‘gig economy’ is massive in the field of design. </w:t>
            </w:r>
          </w:p>
          <w:p w14:paraId="3A65BBFA" w14:textId="77777777" w:rsidR="0027280D" w:rsidRPr="008A26FB" w:rsidRDefault="0027280D" w:rsidP="00A907C3">
            <w:pPr>
              <w:pStyle w:val="NoSpacing"/>
              <w:rPr>
                <w:rFonts w:ascii="AvenirNext forINTUIT" w:hAnsi="AvenirNext forINTUIT"/>
                <w:sz w:val="20"/>
              </w:rPr>
            </w:pPr>
          </w:p>
          <w:p w14:paraId="6BE92AE7"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6B1FCBE3" w14:textId="77777777" w:rsidR="0027280D" w:rsidRPr="00E84071" w:rsidRDefault="0027280D" w:rsidP="00A907C3">
            <w:pPr>
              <w:rPr>
                <w:rFonts w:ascii="AvenirNext forINTUIT" w:hAnsi="AvenirNext forINTUIT"/>
              </w:rPr>
            </w:pPr>
          </w:p>
        </w:tc>
      </w:tr>
    </w:tbl>
    <w:p w14:paraId="7E3299AD" w14:textId="77777777" w:rsidR="0027280D" w:rsidRPr="00E84071" w:rsidRDefault="0027280D" w:rsidP="0027280D">
      <w:pPr>
        <w:rPr>
          <w:rFonts w:ascii="AvenirNext forINTUIT" w:hAnsi="AvenirNext forINTUIT"/>
          <w:color w:val="476166" w:themeColor="accent1"/>
          <w:sz w:val="28"/>
          <w:szCs w:val="28"/>
        </w:rPr>
      </w:pPr>
    </w:p>
    <w:p w14:paraId="763E8738" w14:textId="77777777" w:rsidR="0027280D" w:rsidRPr="00E84071" w:rsidRDefault="0027280D" w:rsidP="0027280D">
      <w:pPr>
        <w:rPr>
          <w:rFonts w:ascii="AvenirNext forINTUIT" w:hAnsi="AvenirNext forINTUIT"/>
          <w:color w:val="476166" w:themeColor="accent1"/>
          <w:sz w:val="28"/>
          <w:szCs w:val="28"/>
        </w:rPr>
      </w:pPr>
    </w:p>
    <w:p w14:paraId="57D65578" w14:textId="77777777" w:rsidR="0027280D" w:rsidRPr="00E84071" w:rsidRDefault="0027280D" w:rsidP="0027280D">
      <w:pPr>
        <w:rPr>
          <w:rFonts w:ascii="AvenirNext forINTUIT" w:hAnsi="AvenirNext forINTUIT"/>
          <w:color w:val="476166" w:themeColor="accent1"/>
          <w:sz w:val="28"/>
          <w:szCs w:val="28"/>
        </w:rPr>
      </w:pPr>
    </w:p>
    <w:p w14:paraId="2B4B6BB8" w14:textId="5A9DC409" w:rsidR="0027280D" w:rsidRPr="00E84071" w:rsidRDefault="0027280D" w:rsidP="0027280D">
      <w:pPr>
        <w:rPr>
          <w:rFonts w:ascii="AvenirNext forINTUIT" w:hAnsi="AvenirNext forINTUIT"/>
          <w:color w:val="476166" w:themeColor="accent1"/>
          <w:sz w:val="28"/>
          <w:szCs w:val="28"/>
        </w:rPr>
      </w:pPr>
    </w:p>
    <w:p w14:paraId="32A12B4F" w14:textId="77777777" w:rsidR="0027280D" w:rsidRPr="00E84071" w:rsidRDefault="0027280D" w:rsidP="0027280D">
      <w:pPr>
        <w:rPr>
          <w:rFonts w:ascii="AvenirNext forINTUIT" w:hAnsi="AvenirNext forINTUIT"/>
          <w:color w:val="476166" w:themeColor="accent1"/>
          <w:sz w:val="28"/>
          <w:szCs w:val="28"/>
        </w:rPr>
      </w:pPr>
    </w:p>
    <w:p w14:paraId="6C074B31" w14:textId="77777777" w:rsidR="0027280D" w:rsidRPr="00E84071" w:rsidRDefault="0027280D" w:rsidP="0027280D">
      <w:pPr>
        <w:rPr>
          <w:rFonts w:ascii="AvenirNext forINTUIT" w:hAnsi="AvenirNext forINTUIT"/>
          <w:color w:val="476166" w:themeColor="accent1"/>
          <w:sz w:val="28"/>
          <w:szCs w:val="28"/>
        </w:rPr>
      </w:pPr>
    </w:p>
    <w:p w14:paraId="6EDC7A4E" w14:textId="77777777" w:rsidR="0027280D" w:rsidRDefault="0027280D" w:rsidP="0027280D">
      <w:pPr>
        <w:rPr>
          <w:rFonts w:ascii="AvenirNext forINTUIT" w:hAnsi="AvenirNext forINTUIT"/>
          <w:color w:val="476166" w:themeColor="accent1"/>
          <w:sz w:val="28"/>
          <w:szCs w:val="28"/>
        </w:rPr>
      </w:pPr>
    </w:p>
    <w:p w14:paraId="1B4CE492" w14:textId="77777777" w:rsidR="0027280D" w:rsidRDefault="0027280D" w:rsidP="0027280D">
      <w:pPr>
        <w:rPr>
          <w:rFonts w:ascii="AvenirNext forINTUIT" w:hAnsi="AvenirNext forINTUIT"/>
          <w:color w:val="476166" w:themeColor="accent1"/>
          <w:sz w:val="28"/>
          <w:szCs w:val="28"/>
        </w:rPr>
      </w:pPr>
    </w:p>
    <w:p w14:paraId="6FE96D9B" w14:textId="77777777" w:rsidR="0027280D" w:rsidRPr="00E84071" w:rsidRDefault="0027280D" w:rsidP="0027280D">
      <w:pPr>
        <w:rPr>
          <w:rFonts w:ascii="AvenirNext forINTUIT" w:hAnsi="AvenirNext forINTUIT"/>
        </w:rPr>
      </w:pPr>
    </w:p>
    <w:p w14:paraId="5F71313A" w14:textId="7F47DFC8"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74882822" w14:textId="77777777" w:rsidTr="008624DE">
        <w:trPr>
          <w:trHeight w:val="4546"/>
        </w:trPr>
        <w:tc>
          <w:tcPr>
            <w:tcW w:w="284" w:type="dxa"/>
          </w:tcPr>
          <w:p w14:paraId="147A73B6" w14:textId="77777777" w:rsidR="0027280D" w:rsidRPr="00E84071" w:rsidRDefault="0027280D" w:rsidP="00A907C3">
            <w:pPr>
              <w:rPr>
                <w:rFonts w:ascii="AvenirNext forINTUIT" w:hAnsi="AvenirNext forINTUIT"/>
              </w:rPr>
            </w:pPr>
          </w:p>
          <w:p w14:paraId="38B5C756" w14:textId="77777777" w:rsidR="0027280D" w:rsidRPr="00E84071" w:rsidRDefault="0027280D" w:rsidP="00A907C3">
            <w:pPr>
              <w:rPr>
                <w:rFonts w:ascii="AvenirNext forINTUIT" w:hAnsi="AvenirNext forINTUIT"/>
              </w:rPr>
            </w:pPr>
          </w:p>
          <w:p w14:paraId="30AD0D41" w14:textId="77777777" w:rsidR="0027280D" w:rsidRPr="00E84071" w:rsidRDefault="0027280D" w:rsidP="00A907C3">
            <w:pPr>
              <w:rPr>
                <w:rFonts w:ascii="AvenirNext forINTUIT" w:hAnsi="AvenirNext forINTUIT"/>
              </w:rPr>
            </w:pPr>
          </w:p>
          <w:p w14:paraId="79E23660"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1E74FFC1" w14:textId="77777777" w:rsidR="00635D4C" w:rsidRDefault="00635D4C" w:rsidP="005D1DA8">
            <w:pPr>
              <w:pStyle w:val="NoSpacing"/>
              <w:rPr>
                <w:rFonts w:ascii="AvenirNext forINTUIT" w:hAnsi="AvenirNext forINTUIT"/>
                <w:b/>
                <w:color w:val="476166" w:themeColor="accent1"/>
                <w:sz w:val="44"/>
                <w:szCs w:val="44"/>
              </w:rPr>
            </w:pPr>
          </w:p>
          <w:p w14:paraId="623B4589" w14:textId="21679968" w:rsidR="005D1DA8" w:rsidRPr="00851530" w:rsidRDefault="009F101F"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Oliver</w:t>
            </w:r>
            <w:r w:rsidR="00851530"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4678A952" w14:textId="5351D806" w:rsidR="00851530" w:rsidRPr="002A7C18" w:rsidRDefault="00851530" w:rsidP="00851530">
            <w:pPr>
              <w:pStyle w:val="NoSpacing"/>
              <w:rPr>
                <w:sz w:val="24"/>
                <w:szCs w:val="24"/>
                <w:lang w:val="en-AU" w:eastAsia="ja-JP"/>
              </w:rPr>
            </w:pPr>
          </w:p>
          <w:p w14:paraId="1E049119"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have always wanted to be a Game Developer/Software Engineer. However, after working on projects for the past few weeks, I have decided that maybe the professional scene is not for me right now. As I am currently only 16, I still have not completely decided what I want to do. Video games have always been around me ever since I can remember, but even now I find myself playing games less and less to spend time doing other things. </w:t>
            </w:r>
          </w:p>
          <w:p w14:paraId="303F2B8C" w14:textId="77777777" w:rsidR="00851530" w:rsidRPr="009F101F" w:rsidRDefault="00851530" w:rsidP="00851530">
            <w:pPr>
              <w:pStyle w:val="NoSpacing"/>
              <w:rPr>
                <w:rFonts w:ascii="AvenirNext forINTUIT" w:hAnsi="AvenirNext forINTUIT"/>
                <w:lang w:val="en-AU" w:eastAsia="ja-JP"/>
              </w:rPr>
            </w:pPr>
          </w:p>
          <w:p w14:paraId="02766DEF"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Throughout completing the Intro to IT course, I have seen more of the work that is required to create a successful career in IT. I have created many small games over the past few years and have enjoyed it, but I liked the entertainment I had while working on them together with friends as we tried to make them as weird or crazy as possible, not following a deadline, set plan or any plans of releasing the games to the public.</w:t>
            </w:r>
          </w:p>
          <w:p w14:paraId="146415A9" w14:textId="77777777" w:rsidR="00851530" w:rsidRPr="009F101F" w:rsidRDefault="00851530" w:rsidP="00851530">
            <w:pPr>
              <w:pStyle w:val="NoSpacing"/>
              <w:rPr>
                <w:rFonts w:ascii="AvenirNext forINTUIT" w:hAnsi="AvenirNext forINTUIT"/>
                <w:lang w:val="en-AU" w:eastAsia="ja-JP"/>
              </w:rPr>
            </w:pPr>
          </w:p>
          <w:p w14:paraId="5E9FB1D6"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 xml:space="preserve">I believe I would enjoy doing things such as Game Development as a hobby or more as a side job. A lot of people have interest in how games are made, and some content creators can capture the fun parts and make it entertain to their audience. I have always wanted to create content on platforms such as YouTube and I may find myself creating content on Game Development. </w:t>
            </w:r>
          </w:p>
          <w:p w14:paraId="2F764D7D" w14:textId="77777777" w:rsidR="00851530" w:rsidRPr="009F101F" w:rsidRDefault="00851530" w:rsidP="00851530">
            <w:pPr>
              <w:pStyle w:val="NoSpacing"/>
              <w:rPr>
                <w:rFonts w:ascii="AvenirNext forINTUIT" w:hAnsi="AvenirNext forINTUIT"/>
                <w:lang w:val="en-AU" w:eastAsia="ja-JP"/>
              </w:rPr>
            </w:pPr>
          </w:p>
          <w:p w14:paraId="688779B7" w14:textId="77777777" w:rsidR="00851530" w:rsidRPr="009F101F" w:rsidRDefault="00851530" w:rsidP="00851530">
            <w:pPr>
              <w:pStyle w:val="NoSpacing"/>
              <w:rPr>
                <w:rFonts w:ascii="AvenirNext forINTUIT" w:hAnsi="AvenirNext forINTUIT"/>
                <w:lang w:val="en-AU" w:eastAsia="ja-JP"/>
              </w:rPr>
            </w:pPr>
            <w:r w:rsidRPr="009F101F">
              <w:rPr>
                <w:rFonts w:ascii="AvenirNext forINTUIT" w:hAnsi="AvenirNext forINTUIT"/>
                <w:lang w:val="en-AU" w:eastAsia="ja-JP"/>
              </w:rPr>
              <w:t>For now, I am going to complete this course and the traineeship for a certificate in business I am completing at work. I have been guaranteed a job once I turn 18 and will take that and decide whether I want to return to studies.</w:t>
            </w:r>
          </w:p>
          <w:p w14:paraId="32E198A5" w14:textId="77777777" w:rsidR="0027280D" w:rsidRPr="00C95530" w:rsidRDefault="0027280D" w:rsidP="00A907C3">
            <w:pPr>
              <w:pStyle w:val="NoSpacing"/>
              <w:rPr>
                <w:rFonts w:ascii="AvenirNext forINTUIT" w:hAnsi="AvenirNext forINTUIT"/>
              </w:rPr>
            </w:pPr>
          </w:p>
          <w:p w14:paraId="2E2D12FF" w14:textId="77777777" w:rsidR="0027280D" w:rsidRDefault="0027280D" w:rsidP="00A907C3">
            <w:pPr>
              <w:pStyle w:val="NoSpacing"/>
              <w:rPr>
                <w:rFonts w:ascii="AvenirNext forINTUIT" w:hAnsi="AvenirNext forINTUIT"/>
                <w:b/>
                <w:color w:val="476166" w:themeColor="accent1"/>
                <w:sz w:val="28"/>
                <w:szCs w:val="28"/>
              </w:rPr>
            </w:pPr>
          </w:p>
          <w:p w14:paraId="0895B3BE" w14:textId="77777777" w:rsidR="008624DE" w:rsidRDefault="008624DE" w:rsidP="00A907C3">
            <w:pPr>
              <w:pStyle w:val="NoSpacing"/>
              <w:rPr>
                <w:rFonts w:ascii="AvenirNext forINTUIT" w:hAnsi="AvenirNext forINTUIT"/>
                <w:b/>
                <w:color w:val="476166" w:themeColor="accent1"/>
                <w:sz w:val="28"/>
                <w:szCs w:val="28"/>
              </w:rPr>
            </w:pPr>
          </w:p>
          <w:p w14:paraId="6376EBAA" w14:textId="77777777" w:rsidR="008624DE" w:rsidRDefault="008624DE" w:rsidP="00A907C3">
            <w:pPr>
              <w:pStyle w:val="NoSpacing"/>
              <w:rPr>
                <w:rFonts w:ascii="AvenirNext forINTUIT" w:hAnsi="AvenirNext forINTUIT"/>
                <w:b/>
                <w:color w:val="476166" w:themeColor="accent1"/>
                <w:sz w:val="28"/>
                <w:szCs w:val="28"/>
              </w:rPr>
            </w:pPr>
          </w:p>
          <w:p w14:paraId="7573FE65" w14:textId="77777777" w:rsidR="008624DE" w:rsidRDefault="008624DE" w:rsidP="00A907C3">
            <w:pPr>
              <w:pStyle w:val="NoSpacing"/>
              <w:rPr>
                <w:rFonts w:ascii="AvenirNext forINTUIT" w:hAnsi="AvenirNext forINTUIT"/>
                <w:b/>
                <w:color w:val="476166" w:themeColor="accent1"/>
                <w:sz w:val="28"/>
                <w:szCs w:val="28"/>
              </w:rPr>
            </w:pPr>
          </w:p>
          <w:p w14:paraId="1B2FFD9D" w14:textId="77777777" w:rsidR="008624DE" w:rsidRDefault="008624DE" w:rsidP="00A907C3">
            <w:pPr>
              <w:pStyle w:val="NoSpacing"/>
              <w:rPr>
                <w:rFonts w:ascii="AvenirNext forINTUIT" w:hAnsi="AvenirNext forINTUIT"/>
                <w:b/>
                <w:color w:val="476166" w:themeColor="accent1"/>
                <w:sz w:val="28"/>
                <w:szCs w:val="28"/>
              </w:rPr>
            </w:pPr>
          </w:p>
          <w:p w14:paraId="35F7EEC9" w14:textId="77777777" w:rsidR="008624DE" w:rsidRDefault="008624DE" w:rsidP="00A907C3">
            <w:pPr>
              <w:pStyle w:val="NoSpacing"/>
              <w:rPr>
                <w:rFonts w:ascii="AvenirNext forINTUIT" w:hAnsi="AvenirNext forINTUIT"/>
                <w:b/>
                <w:color w:val="476166" w:themeColor="accent1"/>
                <w:sz w:val="28"/>
                <w:szCs w:val="28"/>
              </w:rPr>
            </w:pPr>
          </w:p>
          <w:p w14:paraId="22240849" w14:textId="77777777" w:rsidR="008624DE" w:rsidRDefault="008624DE" w:rsidP="00A907C3">
            <w:pPr>
              <w:pStyle w:val="NoSpacing"/>
              <w:rPr>
                <w:rFonts w:ascii="AvenirNext forINTUIT" w:hAnsi="AvenirNext forINTUIT"/>
                <w:b/>
                <w:color w:val="476166" w:themeColor="accent1"/>
                <w:sz w:val="28"/>
                <w:szCs w:val="28"/>
              </w:rPr>
            </w:pPr>
          </w:p>
          <w:p w14:paraId="6AE5D6EE" w14:textId="77777777" w:rsidR="008624DE" w:rsidRDefault="008624DE" w:rsidP="00A907C3">
            <w:pPr>
              <w:pStyle w:val="NoSpacing"/>
              <w:rPr>
                <w:rFonts w:ascii="AvenirNext forINTUIT" w:hAnsi="AvenirNext forINTUIT"/>
                <w:b/>
                <w:color w:val="476166" w:themeColor="accent1"/>
                <w:sz w:val="28"/>
                <w:szCs w:val="28"/>
              </w:rPr>
            </w:pPr>
          </w:p>
          <w:p w14:paraId="13A9C2B8" w14:textId="257F4EAE" w:rsidR="008624DE" w:rsidRPr="00E84071" w:rsidRDefault="008624DE" w:rsidP="00A907C3">
            <w:pPr>
              <w:pStyle w:val="NoSpacing"/>
              <w:rPr>
                <w:rFonts w:ascii="AvenirNext forINTUIT" w:hAnsi="AvenirNext forINTUIT"/>
                <w:b/>
                <w:color w:val="476166" w:themeColor="accent1"/>
                <w:sz w:val="28"/>
                <w:szCs w:val="28"/>
              </w:rPr>
            </w:pPr>
          </w:p>
        </w:tc>
        <w:tc>
          <w:tcPr>
            <w:tcW w:w="300" w:type="dxa"/>
          </w:tcPr>
          <w:p w14:paraId="729FB8F9" w14:textId="77777777" w:rsidR="0027280D" w:rsidRPr="00E84071" w:rsidRDefault="0027280D" w:rsidP="00A907C3">
            <w:pPr>
              <w:rPr>
                <w:rFonts w:ascii="AvenirNext forINTUIT" w:hAnsi="AvenirNext forINTUIT"/>
              </w:rPr>
            </w:pPr>
          </w:p>
        </w:tc>
      </w:tr>
    </w:tbl>
    <w:p w14:paraId="26788DF9" w14:textId="77777777" w:rsidR="0027280D" w:rsidRPr="00E84071" w:rsidRDefault="0027280D" w:rsidP="0027280D">
      <w:pPr>
        <w:rPr>
          <w:rFonts w:ascii="AvenirNext forINTUIT" w:hAnsi="AvenirNext forINTUIT"/>
          <w:color w:val="476166" w:themeColor="accent1"/>
          <w:sz w:val="28"/>
          <w:szCs w:val="28"/>
        </w:rPr>
      </w:pPr>
    </w:p>
    <w:p w14:paraId="79EB5967" w14:textId="77777777" w:rsidR="0027280D" w:rsidRPr="00E84071" w:rsidRDefault="0027280D" w:rsidP="0027280D">
      <w:pPr>
        <w:rPr>
          <w:rFonts w:ascii="AvenirNext forINTUIT" w:hAnsi="AvenirNext forINTUIT"/>
          <w:color w:val="476166" w:themeColor="accent1"/>
          <w:sz w:val="28"/>
          <w:szCs w:val="28"/>
        </w:rPr>
      </w:pPr>
    </w:p>
    <w:p w14:paraId="54D1BD5A" w14:textId="77777777" w:rsidR="0027280D" w:rsidRPr="00E84071" w:rsidRDefault="0027280D" w:rsidP="0027280D">
      <w:pPr>
        <w:rPr>
          <w:rFonts w:ascii="AvenirNext forINTUIT" w:hAnsi="AvenirNext forINTUIT"/>
          <w:color w:val="476166" w:themeColor="accent1"/>
          <w:sz w:val="28"/>
          <w:szCs w:val="28"/>
        </w:rPr>
      </w:pPr>
    </w:p>
    <w:p w14:paraId="51A9F10F" w14:textId="09D0EECE" w:rsidR="0027280D" w:rsidRPr="00E84071" w:rsidRDefault="0027280D" w:rsidP="0027280D">
      <w:pPr>
        <w:rPr>
          <w:rFonts w:ascii="AvenirNext forINTUIT" w:hAnsi="AvenirNext forINTUIT"/>
          <w:color w:val="476166" w:themeColor="accent1"/>
          <w:sz w:val="28"/>
          <w:szCs w:val="28"/>
        </w:rPr>
      </w:pPr>
    </w:p>
    <w:p w14:paraId="59D1DA4E" w14:textId="77777777" w:rsidR="0027280D" w:rsidRPr="00E84071" w:rsidRDefault="0027280D" w:rsidP="0027280D">
      <w:pPr>
        <w:rPr>
          <w:rFonts w:ascii="AvenirNext forINTUIT" w:hAnsi="AvenirNext forINTUIT"/>
          <w:color w:val="476166" w:themeColor="accent1"/>
          <w:sz w:val="28"/>
          <w:szCs w:val="28"/>
        </w:rPr>
      </w:pPr>
    </w:p>
    <w:p w14:paraId="62B0BDD2" w14:textId="77777777" w:rsidR="0027280D" w:rsidRPr="00E84071" w:rsidRDefault="0027280D" w:rsidP="0027280D">
      <w:pPr>
        <w:rPr>
          <w:rFonts w:ascii="AvenirNext forINTUIT" w:hAnsi="AvenirNext forINTUIT"/>
          <w:color w:val="476166" w:themeColor="accent1"/>
          <w:sz w:val="28"/>
          <w:szCs w:val="28"/>
        </w:rPr>
      </w:pPr>
    </w:p>
    <w:p w14:paraId="316F192D" w14:textId="77777777" w:rsidR="0027280D" w:rsidRDefault="0027280D" w:rsidP="0027280D">
      <w:pPr>
        <w:rPr>
          <w:rFonts w:ascii="AvenirNext forINTUIT" w:hAnsi="AvenirNext forINTUIT"/>
          <w:color w:val="476166" w:themeColor="accent1"/>
          <w:sz w:val="28"/>
          <w:szCs w:val="28"/>
        </w:rPr>
      </w:pPr>
    </w:p>
    <w:p w14:paraId="0E259ECE" w14:textId="77777777" w:rsidR="0027280D" w:rsidRDefault="0027280D" w:rsidP="0027280D">
      <w:pPr>
        <w:rPr>
          <w:rFonts w:ascii="AvenirNext forINTUIT" w:hAnsi="AvenirNext forINTUIT"/>
          <w:color w:val="476166" w:themeColor="accent1"/>
          <w:sz w:val="28"/>
          <w:szCs w:val="28"/>
        </w:rPr>
      </w:pPr>
    </w:p>
    <w:p w14:paraId="5449F4F0" w14:textId="77777777" w:rsidR="0027280D" w:rsidRPr="00E84071" w:rsidRDefault="0027280D" w:rsidP="0027280D">
      <w:pPr>
        <w:rPr>
          <w:rFonts w:ascii="AvenirNext forINTUIT" w:hAnsi="AvenirNext forINTUIT"/>
        </w:rPr>
      </w:pPr>
    </w:p>
    <w:p w14:paraId="34468C8E" w14:textId="77777777" w:rsidR="0027280D" w:rsidRPr="00E84071" w:rsidRDefault="0027280D" w:rsidP="0027280D">
      <w:pPr>
        <w:rPr>
          <w:rFonts w:ascii="AvenirNext forINTUIT" w:hAnsi="AvenirNext forINTUIT"/>
          <w:color w:val="476166" w:themeColor="accent1"/>
          <w:sz w:val="28"/>
          <w:szCs w:val="28"/>
        </w:rPr>
      </w:pPr>
    </w:p>
    <w:p w14:paraId="118AF6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206"/>
        <w:gridCol w:w="300"/>
      </w:tblGrid>
      <w:tr w:rsidR="0027280D" w:rsidRPr="00E84071" w14:paraId="4A91133C" w14:textId="77777777" w:rsidTr="008624DE">
        <w:trPr>
          <w:trHeight w:val="4546"/>
        </w:trPr>
        <w:tc>
          <w:tcPr>
            <w:tcW w:w="284" w:type="dxa"/>
          </w:tcPr>
          <w:p w14:paraId="1B237C0A" w14:textId="77777777" w:rsidR="0027280D" w:rsidRPr="00E84071" w:rsidRDefault="0027280D" w:rsidP="00A907C3">
            <w:pPr>
              <w:rPr>
                <w:rFonts w:ascii="AvenirNext forINTUIT" w:hAnsi="AvenirNext forINTUIT"/>
              </w:rPr>
            </w:pPr>
          </w:p>
          <w:p w14:paraId="3B5A5C68" w14:textId="77777777" w:rsidR="0027280D" w:rsidRPr="00E84071" w:rsidRDefault="0027280D" w:rsidP="00A907C3">
            <w:pPr>
              <w:rPr>
                <w:rFonts w:ascii="AvenirNext forINTUIT" w:hAnsi="AvenirNext forINTUIT"/>
              </w:rPr>
            </w:pPr>
          </w:p>
          <w:p w14:paraId="1497D448" w14:textId="77777777" w:rsidR="0027280D" w:rsidRPr="00E84071" w:rsidRDefault="0027280D" w:rsidP="00A907C3">
            <w:pPr>
              <w:rPr>
                <w:rFonts w:ascii="AvenirNext forINTUIT" w:hAnsi="AvenirNext forINTUIT"/>
              </w:rPr>
            </w:pPr>
          </w:p>
          <w:p w14:paraId="1FB7811C" w14:textId="77777777" w:rsidR="0027280D" w:rsidRPr="00E84071" w:rsidRDefault="0027280D" w:rsidP="00A907C3">
            <w:pPr>
              <w:rPr>
                <w:rFonts w:ascii="AvenirNext forINTUIT" w:hAnsi="AvenirNext forINTUIT"/>
              </w:rPr>
            </w:pPr>
          </w:p>
        </w:tc>
        <w:tc>
          <w:tcPr>
            <w:tcW w:w="10206" w:type="dxa"/>
            <w:tcBorders>
              <w:top w:val="single" w:sz="18" w:space="0" w:color="476166" w:themeColor="accent1"/>
              <w:bottom w:val="single" w:sz="18" w:space="0" w:color="476166" w:themeColor="accent1"/>
            </w:tcBorders>
          </w:tcPr>
          <w:p w14:paraId="2A6B455C" w14:textId="77777777" w:rsidR="00635D4C" w:rsidRDefault="00635D4C" w:rsidP="005D1DA8">
            <w:pPr>
              <w:pStyle w:val="NoSpacing"/>
              <w:rPr>
                <w:rFonts w:ascii="AvenirNext forINTUIT" w:hAnsi="AvenirNext forINTUIT"/>
                <w:b/>
                <w:color w:val="476166" w:themeColor="accent1"/>
                <w:sz w:val="44"/>
                <w:szCs w:val="44"/>
              </w:rPr>
            </w:pPr>
          </w:p>
          <w:p w14:paraId="6BB37C44" w14:textId="66E6417D" w:rsidR="005D1DA8" w:rsidRPr="00851530" w:rsidRDefault="00851530" w:rsidP="005D1DA8">
            <w:pPr>
              <w:pStyle w:val="NoSpacing"/>
              <w:rPr>
                <w:rFonts w:ascii="AvenirNext forINTUIT" w:hAnsi="AvenirNext forINTUIT"/>
                <w:b/>
                <w:sz w:val="40"/>
                <w:szCs w:val="40"/>
                <w:lang w:val="en-AU" w:eastAsia="ja-JP"/>
              </w:rPr>
            </w:pPr>
            <w:r w:rsidRPr="009F101F">
              <w:rPr>
                <w:rFonts w:ascii="AvenirNext forINTUIT" w:hAnsi="AvenirNext forINTUIT"/>
                <w:b/>
                <w:color w:val="476166" w:themeColor="accent1"/>
                <w:sz w:val="44"/>
                <w:szCs w:val="44"/>
              </w:rPr>
              <w:t>Vanessa</w:t>
            </w:r>
            <w:r w:rsidRPr="002A7C18">
              <w:rPr>
                <w:b/>
                <w:sz w:val="40"/>
                <w:szCs w:val="40"/>
                <w:lang w:val="en-AU" w:eastAsia="ja-JP"/>
              </w:rPr>
              <w:t xml:space="preserve"> </w:t>
            </w:r>
            <w:r w:rsidR="005D1DA8">
              <w:rPr>
                <w:rFonts w:ascii="AvenirNext forINTUIT" w:hAnsi="AvenirNext forINTUIT"/>
                <w:b/>
                <w:color w:val="476166" w:themeColor="accent1"/>
                <w:sz w:val="44"/>
                <w:szCs w:val="44"/>
              </w:rPr>
              <w:t>’s</w:t>
            </w:r>
            <w:r w:rsidR="005D1DA8" w:rsidRPr="00851530">
              <w:rPr>
                <w:rFonts w:ascii="AvenirNext forINTUIT" w:hAnsi="AvenirNext forINTUIT"/>
                <w:b/>
                <w:color w:val="476166" w:themeColor="accent1"/>
                <w:sz w:val="44"/>
                <w:szCs w:val="44"/>
              </w:rPr>
              <w:t xml:space="preserve"> Career Plans</w:t>
            </w:r>
          </w:p>
          <w:p w14:paraId="32CBCDE4" w14:textId="2BB4051F" w:rsidR="009F101F" w:rsidRDefault="009F101F" w:rsidP="00851530">
            <w:pPr>
              <w:pStyle w:val="NoSpacing"/>
              <w:rPr>
                <w:b/>
                <w:sz w:val="40"/>
                <w:szCs w:val="40"/>
                <w:lang w:val="en-AU" w:eastAsia="ja-JP"/>
              </w:rPr>
            </w:pPr>
          </w:p>
          <w:p w14:paraId="6A130E91" w14:textId="2D36FB66"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Becoming a software engineer will require years of study, I will need to complete a Bachelor of Information Technology, as well as a Graduate Certificate in Computer Science. It’s possible that I will consider getting a Masters in Computer Science also.</w:t>
            </w:r>
          </w:p>
          <w:p w14:paraId="7822B839" w14:textId="77777777" w:rsidR="00851530" w:rsidRPr="009F101F" w:rsidRDefault="00851530" w:rsidP="00851530">
            <w:pPr>
              <w:pStyle w:val="NoSpacing"/>
              <w:rPr>
                <w:rFonts w:ascii="AvenirNext forINTUIT" w:hAnsi="AvenirNext forINTUIT" w:cstheme="minorHAnsi"/>
                <w:szCs w:val="24"/>
                <w:lang w:val="en-AU" w:eastAsia="ja-JP"/>
              </w:rPr>
            </w:pPr>
          </w:p>
          <w:p w14:paraId="670263F5"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Throughout my time studying, I hope to gain first hand work experience/learning from my employer with the transition into an IT specific role that will enable to me to learn on the job and leverage of my new-found knowledge. This will rule out the need of internship. </w:t>
            </w:r>
          </w:p>
          <w:p w14:paraId="61C19494" w14:textId="77777777" w:rsidR="00851530" w:rsidRPr="009F101F" w:rsidRDefault="00851530" w:rsidP="00851530">
            <w:pPr>
              <w:pStyle w:val="NoSpacing"/>
              <w:rPr>
                <w:rFonts w:ascii="AvenirNext forINTUIT" w:hAnsi="AvenirNext forINTUIT" w:cstheme="minorHAnsi"/>
                <w:szCs w:val="24"/>
                <w:lang w:val="en-AU" w:eastAsia="ja-JP"/>
              </w:rPr>
            </w:pPr>
          </w:p>
          <w:p w14:paraId="5A6DE527"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I will start my career path as a Software Engineer, building quality software, launch and debug applications whilst having learnt various programming languages, operating systems, algorithms and databases.  After a few years’ experience, I would likely look to transition into a Senior Software Engineer role where I would continue to build software and coach other engineers/developers. I would see to have basic architecture skills and advanced code design skills. From there I would aim to gain a promotion as Tech Lead where I would oversee a team and be responsible for the planning, execution and success of the software solution. I would require advanced architecture and system design skills and project management ability. </w:t>
            </w:r>
          </w:p>
          <w:p w14:paraId="44FCFEE1" w14:textId="77777777" w:rsidR="00851530" w:rsidRPr="009F101F" w:rsidRDefault="00851530" w:rsidP="00851530">
            <w:pPr>
              <w:pStyle w:val="NoSpacing"/>
              <w:rPr>
                <w:rFonts w:ascii="AvenirNext forINTUIT" w:hAnsi="AvenirNext forINTUIT" w:cstheme="minorHAnsi"/>
                <w:szCs w:val="24"/>
                <w:lang w:val="en-AU" w:eastAsia="ja-JP"/>
              </w:rPr>
            </w:pPr>
            <w:r w:rsidRPr="009F101F">
              <w:rPr>
                <w:rFonts w:ascii="AvenirNext forINTUIT" w:hAnsi="AvenirNext forINTUIT" w:cstheme="minorHAnsi"/>
                <w:szCs w:val="24"/>
                <w:lang w:val="en-AU" w:eastAsia="ja-JP"/>
              </w:rPr>
              <w:t xml:space="preserve">Having been successful as Tech Lead, I would look to move into an Engineering Management role where I would look to build processes for teams, champion product thinking and provide technical leadership.  After approx. 12-18 years’ experience, I may look to get a role as the CTO where I would oversee the organisation’s technical needs and R&amp;D. </w:t>
            </w:r>
          </w:p>
          <w:p w14:paraId="61276E5F" w14:textId="77777777" w:rsidR="0027280D" w:rsidRPr="00C95530" w:rsidRDefault="0027280D" w:rsidP="00A907C3">
            <w:pPr>
              <w:pStyle w:val="NoSpacing"/>
              <w:rPr>
                <w:rFonts w:ascii="AvenirNext forINTUIT" w:hAnsi="AvenirNext forINTUIT"/>
              </w:rPr>
            </w:pPr>
          </w:p>
          <w:p w14:paraId="40C21BA3"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71AB0FFB" w14:textId="77777777" w:rsidR="0027280D" w:rsidRPr="00E84071" w:rsidRDefault="0027280D" w:rsidP="00A907C3">
            <w:pPr>
              <w:rPr>
                <w:rFonts w:ascii="AvenirNext forINTUIT" w:hAnsi="AvenirNext forINTUIT"/>
              </w:rPr>
            </w:pPr>
          </w:p>
        </w:tc>
      </w:tr>
    </w:tbl>
    <w:p w14:paraId="3A9BB2CC" w14:textId="77777777" w:rsidR="0027280D" w:rsidRPr="00E84071" w:rsidRDefault="0027280D" w:rsidP="0027280D">
      <w:pPr>
        <w:rPr>
          <w:rFonts w:ascii="AvenirNext forINTUIT" w:hAnsi="AvenirNext forINTUIT"/>
          <w:color w:val="476166" w:themeColor="accent1"/>
          <w:sz w:val="28"/>
          <w:szCs w:val="28"/>
        </w:rPr>
      </w:pPr>
    </w:p>
    <w:p w14:paraId="02271953" w14:textId="77777777" w:rsidR="0027280D" w:rsidRPr="00E84071" w:rsidRDefault="0027280D" w:rsidP="0027280D">
      <w:pPr>
        <w:rPr>
          <w:rFonts w:ascii="AvenirNext forINTUIT" w:hAnsi="AvenirNext forINTUIT"/>
          <w:color w:val="476166" w:themeColor="accent1"/>
          <w:sz w:val="28"/>
          <w:szCs w:val="28"/>
        </w:rPr>
      </w:pPr>
    </w:p>
    <w:p w14:paraId="31033721" w14:textId="77777777" w:rsidR="0027280D" w:rsidRPr="00E84071" w:rsidRDefault="0027280D" w:rsidP="0027280D">
      <w:pPr>
        <w:rPr>
          <w:rFonts w:ascii="AvenirNext forINTUIT" w:hAnsi="AvenirNext forINTUIT"/>
          <w:color w:val="476166" w:themeColor="accent1"/>
          <w:sz w:val="28"/>
          <w:szCs w:val="28"/>
        </w:rPr>
      </w:pPr>
    </w:p>
    <w:p w14:paraId="6366CCBF" w14:textId="77777777" w:rsidR="0027280D" w:rsidRPr="00E84071" w:rsidRDefault="0027280D" w:rsidP="0027280D">
      <w:pPr>
        <w:rPr>
          <w:rFonts w:ascii="AvenirNext forINTUIT" w:hAnsi="AvenirNext forINTUIT"/>
          <w:color w:val="476166" w:themeColor="accent1"/>
          <w:sz w:val="28"/>
          <w:szCs w:val="28"/>
        </w:rPr>
      </w:pPr>
    </w:p>
    <w:p w14:paraId="79C9B178"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3CD7A67" w14:textId="77777777" w:rsidR="0027280D" w:rsidRPr="00E84071" w:rsidRDefault="0027280D" w:rsidP="0027280D">
      <w:pPr>
        <w:rPr>
          <w:rFonts w:ascii="AvenirNext forINTUIT" w:hAnsi="AvenirNext forINTUIT"/>
          <w:color w:val="476166" w:themeColor="accent1"/>
          <w:sz w:val="28"/>
          <w:szCs w:val="28"/>
        </w:rPr>
      </w:pPr>
    </w:p>
    <w:p w14:paraId="3CDDA6DF" w14:textId="77777777" w:rsidR="0027280D" w:rsidRPr="00E84071" w:rsidRDefault="0027280D" w:rsidP="0027280D">
      <w:pPr>
        <w:rPr>
          <w:rFonts w:ascii="AvenirNext forINTUIT" w:hAnsi="AvenirNext forINTUIT"/>
          <w:color w:val="476166" w:themeColor="accent1"/>
          <w:sz w:val="28"/>
          <w:szCs w:val="28"/>
        </w:rPr>
      </w:pPr>
    </w:p>
    <w:p w14:paraId="1E57909B" w14:textId="77777777" w:rsidR="0027280D" w:rsidRDefault="0027280D" w:rsidP="0027280D">
      <w:pPr>
        <w:rPr>
          <w:rFonts w:ascii="AvenirNext forINTUIT" w:hAnsi="AvenirNext forINTUIT"/>
          <w:color w:val="476166" w:themeColor="accent1"/>
          <w:sz w:val="28"/>
          <w:szCs w:val="28"/>
        </w:rPr>
      </w:pPr>
    </w:p>
    <w:p w14:paraId="20534AC0" w14:textId="77777777" w:rsidR="0027280D" w:rsidRDefault="0027280D" w:rsidP="0027280D">
      <w:pPr>
        <w:rPr>
          <w:rFonts w:ascii="AvenirNext forINTUIT" w:hAnsi="AvenirNext forINTUIT"/>
          <w:color w:val="476166" w:themeColor="accent1"/>
          <w:sz w:val="28"/>
          <w:szCs w:val="28"/>
        </w:rPr>
      </w:pPr>
    </w:p>
    <w:p w14:paraId="36676352" w14:textId="77777777" w:rsidR="0027280D" w:rsidRPr="00E84071" w:rsidRDefault="0027280D" w:rsidP="0027280D">
      <w:pPr>
        <w:rPr>
          <w:rFonts w:ascii="AvenirNext forINTUIT" w:hAnsi="AvenirNext forINTUIT"/>
        </w:rPr>
      </w:pPr>
    </w:p>
    <w:p w14:paraId="375A03C7" w14:textId="77777777" w:rsidR="0027280D" w:rsidRPr="00E84071" w:rsidRDefault="0027280D" w:rsidP="0027280D">
      <w:pPr>
        <w:rPr>
          <w:rFonts w:ascii="AvenirNext forINTUIT" w:hAnsi="AvenirNext forINTUIT"/>
          <w:color w:val="476166" w:themeColor="accent1"/>
          <w:sz w:val="28"/>
          <w:szCs w:val="28"/>
        </w:rPr>
      </w:pPr>
    </w:p>
    <w:p w14:paraId="134FAB9C"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42"/>
        <w:gridCol w:w="10348"/>
        <w:gridCol w:w="300"/>
      </w:tblGrid>
      <w:tr w:rsidR="0027280D" w:rsidRPr="00E84071" w14:paraId="6BEE5858" w14:textId="77777777" w:rsidTr="008624DE">
        <w:trPr>
          <w:trHeight w:val="4546"/>
        </w:trPr>
        <w:tc>
          <w:tcPr>
            <w:tcW w:w="142" w:type="dxa"/>
          </w:tcPr>
          <w:p w14:paraId="727729A1" w14:textId="77777777" w:rsidR="0027280D" w:rsidRPr="00E84071" w:rsidRDefault="0027280D" w:rsidP="00A907C3">
            <w:pPr>
              <w:rPr>
                <w:rFonts w:ascii="AvenirNext forINTUIT" w:hAnsi="AvenirNext forINTUIT"/>
              </w:rPr>
            </w:pPr>
          </w:p>
          <w:p w14:paraId="6084FAE6" w14:textId="77777777" w:rsidR="0027280D" w:rsidRPr="00E84071" w:rsidRDefault="0027280D" w:rsidP="00A907C3">
            <w:pPr>
              <w:rPr>
                <w:rFonts w:ascii="AvenirNext forINTUIT" w:hAnsi="AvenirNext forINTUIT"/>
              </w:rPr>
            </w:pPr>
          </w:p>
          <w:p w14:paraId="689A3BAB" w14:textId="77777777" w:rsidR="0027280D" w:rsidRPr="00E84071" w:rsidRDefault="0027280D" w:rsidP="00A907C3">
            <w:pPr>
              <w:rPr>
                <w:rFonts w:ascii="AvenirNext forINTUIT" w:hAnsi="AvenirNext forINTUIT"/>
              </w:rPr>
            </w:pPr>
          </w:p>
          <w:p w14:paraId="7FF00175" w14:textId="77777777" w:rsidR="0027280D" w:rsidRPr="00E84071" w:rsidRDefault="0027280D" w:rsidP="00A907C3">
            <w:pPr>
              <w:rPr>
                <w:rFonts w:ascii="AvenirNext forINTUIT" w:hAnsi="AvenirNext forINTUIT"/>
              </w:rPr>
            </w:pPr>
          </w:p>
        </w:tc>
        <w:tc>
          <w:tcPr>
            <w:tcW w:w="10348" w:type="dxa"/>
            <w:tcBorders>
              <w:top w:val="single" w:sz="18" w:space="0" w:color="476166" w:themeColor="accent1"/>
              <w:bottom w:val="single" w:sz="18" w:space="0" w:color="476166" w:themeColor="accent1"/>
            </w:tcBorders>
          </w:tcPr>
          <w:p w14:paraId="3574ECC0" w14:textId="64DD1BFD" w:rsidR="0027280D" w:rsidRPr="00E84071" w:rsidRDefault="003A2E20" w:rsidP="00A907C3">
            <w:pPr>
              <w:pStyle w:val="Heading5"/>
              <w:rPr>
                <w:rFonts w:ascii="AvenirNext forINTUIT" w:hAnsi="AvenirNext forINTUIT"/>
                <w:sz w:val="44"/>
                <w:szCs w:val="44"/>
              </w:rPr>
            </w:pPr>
            <w:r>
              <w:rPr>
                <w:rFonts w:ascii="AvenirNext forINTUIT" w:hAnsi="AvenirNext forINTUIT"/>
                <w:sz w:val="44"/>
                <w:szCs w:val="44"/>
              </w:rPr>
              <w:t>4. Tools</w:t>
            </w:r>
          </w:p>
          <w:p w14:paraId="61AB5658" w14:textId="77777777" w:rsidR="0027280D" w:rsidRPr="00E84071" w:rsidRDefault="0027280D" w:rsidP="00A907C3">
            <w:pPr>
              <w:rPr>
                <w:rFonts w:ascii="AvenirNext forINTUIT" w:hAnsi="AvenirNext forINTUIT"/>
                <w:b/>
                <w:color w:val="476166" w:themeColor="accent1"/>
                <w:sz w:val="28"/>
                <w:szCs w:val="28"/>
              </w:rPr>
            </w:pPr>
          </w:p>
          <w:p w14:paraId="3702795A"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Website: </w:t>
            </w:r>
            <w:hyperlink r:id="rId23" w:history="1">
              <w:r w:rsidRPr="003A2E20">
                <w:rPr>
                  <w:rStyle w:val="Hyperlink"/>
                  <w:rFonts w:ascii="AvenirNext forINTUIT" w:hAnsi="AvenirNext forINTUIT"/>
                </w:rPr>
                <w:t>https://teamxvi.tk/index.html</w:t>
              </w:r>
            </w:hyperlink>
          </w:p>
          <w:p w14:paraId="74F6386D"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GitHub: </w:t>
            </w:r>
            <w:hyperlink r:id="rId24" w:history="1">
              <w:r w:rsidRPr="003A2E20">
                <w:rPr>
                  <w:rStyle w:val="Hyperlink"/>
                  <w:rFonts w:ascii="AvenirNext forINTUIT" w:hAnsi="AvenirNext forINTUIT"/>
                </w:rPr>
                <w:t>https://github.com/nataliecursio/XVI_A3.git</w:t>
              </w:r>
            </w:hyperlink>
            <w:r w:rsidRPr="003A2E20">
              <w:rPr>
                <w:rFonts w:ascii="AvenirNext forINTUIT" w:hAnsi="AvenirNext forINTUIT"/>
              </w:rPr>
              <w:t xml:space="preserve"> </w:t>
            </w:r>
          </w:p>
          <w:p w14:paraId="24DF996C" w14:textId="77777777" w:rsidR="003A2E20" w:rsidRPr="003A2E20" w:rsidRDefault="003A2E20" w:rsidP="003A2E20">
            <w:pPr>
              <w:pStyle w:val="NoSpacing"/>
              <w:rPr>
                <w:rFonts w:ascii="AvenirNext forINTUIT" w:hAnsi="AvenirNext forINTUIT"/>
              </w:rPr>
            </w:pPr>
          </w:p>
          <w:p w14:paraId="310D8666" w14:textId="77777777" w:rsidR="003A2E20" w:rsidRPr="003A2E20" w:rsidRDefault="003A2E20" w:rsidP="003A2E20">
            <w:pPr>
              <w:pStyle w:val="NoSpacing"/>
              <w:rPr>
                <w:rFonts w:ascii="AvenirNext forINTUIT" w:hAnsi="AvenirNext forINTUIT"/>
              </w:rPr>
            </w:pPr>
          </w:p>
          <w:p w14:paraId="6EE9B970" w14:textId="77777777" w:rsidR="003A2E20" w:rsidRPr="003A2E20" w:rsidRDefault="003A2E20" w:rsidP="003A2E20">
            <w:pPr>
              <w:pStyle w:val="NoSpacing"/>
              <w:rPr>
                <w:rFonts w:ascii="AvenirNext forINTUIT" w:hAnsi="AvenirNext forINTUIT"/>
              </w:rPr>
            </w:pPr>
            <w:r w:rsidRPr="003A2E20">
              <w:rPr>
                <w:rFonts w:ascii="AvenirNext forINTUIT" w:hAnsi="AvenirNext forINTUIT"/>
              </w:rPr>
              <w:t>As a group, we have used a variety of tools in order to complete the tasks required. We have collaborated daily via Discord chat and caught up frequently via Discord voice chat. In doing so, this has enabled the team to continue engaging throughout the course of the assignments but also keep on track with full transparency of progress.</w:t>
            </w:r>
          </w:p>
          <w:p w14:paraId="177BFB58" w14:textId="77777777" w:rsidR="003A2E20" w:rsidRPr="003A2E20" w:rsidRDefault="003A2E20" w:rsidP="003A2E20">
            <w:pPr>
              <w:pStyle w:val="NoSpacing"/>
              <w:rPr>
                <w:rFonts w:ascii="AvenirNext forINTUIT" w:hAnsi="AvenirNext forINTUIT"/>
              </w:rPr>
            </w:pPr>
          </w:p>
          <w:p w14:paraId="0A6629FA" w14:textId="27AA280F" w:rsidR="003A2E20" w:rsidRDefault="003A2E20" w:rsidP="003A2E20">
            <w:pPr>
              <w:pStyle w:val="NoSpacing"/>
              <w:rPr>
                <w:rFonts w:ascii="AvenirNext forINTUIT" w:hAnsi="AvenirNext forINTUIT"/>
              </w:rPr>
            </w:pPr>
            <w:r w:rsidRPr="003A2E20">
              <w:rPr>
                <w:rFonts w:ascii="AvenirNext forINTUIT" w:hAnsi="AvenirNext forINTUIT"/>
              </w:rPr>
              <w:t xml:space="preserve">We continued to use Google Sheets to keep track of tasks and who they are assigned to, expected completion date and actual completion date. We continued to use GitHub and commit our work to the repository using Microsoft Word. A couple of the members of the team used </w:t>
            </w:r>
            <w:proofErr w:type="spellStart"/>
            <w:r w:rsidRPr="003A2E20">
              <w:rPr>
                <w:rFonts w:ascii="AvenirNext forINTUIT" w:hAnsi="AvenirNext forINTUIT"/>
              </w:rPr>
              <w:t>GitBash</w:t>
            </w:r>
            <w:proofErr w:type="spellEnd"/>
            <w:r w:rsidR="00C86143">
              <w:rPr>
                <w:rFonts w:ascii="AvenirNext forINTUIT" w:hAnsi="AvenirNext forINTUIT"/>
              </w:rPr>
              <w:t>/Command line</w:t>
            </w:r>
            <w:r w:rsidRPr="003A2E20">
              <w:rPr>
                <w:rFonts w:ascii="AvenirNext forINTUIT" w:hAnsi="AvenirNext forINTUIT"/>
              </w:rPr>
              <w:t xml:space="preserve"> to push to the repository.  </w:t>
            </w:r>
          </w:p>
          <w:p w14:paraId="113A6F4B" w14:textId="7634CC0B" w:rsidR="00635D4C" w:rsidRPr="003A2E20" w:rsidRDefault="00635D4C" w:rsidP="003A2E20">
            <w:pPr>
              <w:pStyle w:val="NoSpacing"/>
              <w:rPr>
                <w:rFonts w:ascii="AvenirNext forINTUIT" w:hAnsi="AvenirNext forINTUIT"/>
              </w:rPr>
            </w:pPr>
          </w:p>
          <w:p w14:paraId="0C65087B" w14:textId="77777777" w:rsidR="003A2E20" w:rsidRPr="003A2E20" w:rsidRDefault="003A2E20" w:rsidP="003A2E20">
            <w:pPr>
              <w:pStyle w:val="NoSpacing"/>
              <w:rPr>
                <w:rFonts w:ascii="AvenirNext forINTUIT" w:hAnsi="AvenirNext forINTUIT"/>
              </w:rPr>
            </w:pPr>
          </w:p>
          <w:p w14:paraId="1B03140D" w14:textId="6945C9CF" w:rsidR="003A2E20" w:rsidRPr="003A2E20" w:rsidRDefault="003A2E20" w:rsidP="003A2E20">
            <w:pPr>
              <w:pStyle w:val="NoSpacing"/>
              <w:rPr>
                <w:rFonts w:ascii="AvenirNext forINTUIT" w:hAnsi="AvenirNext forINTUIT"/>
              </w:rPr>
            </w:pPr>
            <w:r w:rsidRPr="003A2E20">
              <w:rPr>
                <w:rFonts w:ascii="AvenirNext forINTUIT" w:hAnsi="AvenirNext forINTUIT"/>
              </w:rPr>
              <w:t>Visual Studio Code was to create our website by using .html and .</w:t>
            </w:r>
            <w:proofErr w:type="spellStart"/>
            <w:r w:rsidRPr="003A2E20">
              <w:rPr>
                <w:rFonts w:ascii="AvenirNext forINTUIT" w:hAnsi="AvenirNext forINTUIT"/>
              </w:rPr>
              <w:t>css</w:t>
            </w:r>
            <w:proofErr w:type="spellEnd"/>
            <w:r w:rsidRPr="003A2E20">
              <w:rPr>
                <w:rFonts w:ascii="AvenirNext forINTUIT" w:hAnsi="AvenirNext forINTUIT"/>
              </w:rPr>
              <w:t xml:space="preserve">. Adobe Photoshop and </w:t>
            </w:r>
            <w:r w:rsidRPr="00C86143">
              <w:rPr>
                <w:rFonts w:ascii="AvenirNext forINTUIT" w:hAnsi="AvenirNext forINTUIT"/>
              </w:rPr>
              <w:t>Illustrator</w:t>
            </w:r>
            <w:r w:rsidRPr="003A2E20">
              <w:rPr>
                <w:rFonts w:ascii="AvenirNext forINTUIT" w:hAnsi="AvenirNext forINTUIT"/>
              </w:rPr>
              <w:t xml:space="preserve"> to create our logo, Adobe XD to create our app demo, as well as using FreeNom.com to reserve the website’s free .</w:t>
            </w:r>
            <w:proofErr w:type="spellStart"/>
            <w:r w:rsidRPr="003A2E20">
              <w:rPr>
                <w:rFonts w:ascii="AvenirNext forINTUIT" w:hAnsi="AvenirNext forINTUIT"/>
              </w:rPr>
              <w:t>tk</w:t>
            </w:r>
            <w:proofErr w:type="spellEnd"/>
            <w:r w:rsidRPr="003A2E20">
              <w:rPr>
                <w:rFonts w:ascii="AvenirNext forINTUIT" w:hAnsi="AvenirNext forINTUIT"/>
              </w:rPr>
              <w:t xml:space="preserve"> domain name and for DNS management.</w:t>
            </w:r>
            <w:r w:rsidR="00635D4C">
              <w:rPr>
                <w:rFonts w:ascii="AvenirNext forINTUIT" w:hAnsi="AvenirNext forINTUIT"/>
              </w:rPr>
              <w:t xml:space="preserve"> </w:t>
            </w:r>
            <w:r w:rsidR="00635D4C" w:rsidRPr="00635D4C">
              <w:rPr>
                <w:rFonts w:ascii="AvenirNext forINTUIT" w:hAnsi="AvenirNext forINTUIT"/>
              </w:rPr>
              <w:t xml:space="preserve"> Eclipse, Java </w:t>
            </w:r>
            <w:r w:rsidR="00635D4C">
              <w:rPr>
                <w:rFonts w:ascii="AvenirNext forINTUIT" w:hAnsi="AvenirNext forINTUIT"/>
              </w:rPr>
              <w:t>SE 8, JavaFX, Gluon S</w:t>
            </w:r>
            <w:r w:rsidR="00635D4C" w:rsidRPr="00635D4C">
              <w:rPr>
                <w:rFonts w:ascii="AvenirNext forINTUIT" w:hAnsi="AvenirNext forINTUIT"/>
              </w:rPr>
              <w:t>cene</w:t>
            </w:r>
            <w:r w:rsidR="00635D4C">
              <w:rPr>
                <w:rFonts w:ascii="AvenirNext forINTUIT" w:hAnsi="AvenirNext forINTUIT"/>
              </w:rPr>
              <w:t xml:space="preserve"> Builder to develop code </w:t>
            </w:r>
            <w:r w:rsidR="00635D4C" w:rsidRPr="00635D4C">
              <w:rPr>
                <w:rFonts w:ascii="AvenirNext forINTUIT" w:hAnsi="AvenirNext forINTUIT"/>
              </w:rPr>
              <w:t xml:space="preserve">and </w:t>
            </w:r>
            <w:r w:rsidR="00635D4C">
              <w:rPr>
                <w:rFonts w:ascii="AvenirNext forINTUIT" w:hAnsi="AvenirNext forINTUIT"/>
              </w:rPr>
              <w:t>Microsoft A</w:t>
            </w:r>
            <w:r w:rsidR="00635D4C" w:rsidRPr="00635D4C">
              <w:rPr>
                <w:rFonts w:ascii="AvenirNext forINTUIT" w:hAnsi="AvenirNext forINTUIT"/>
              </w:rPr>
              <w:t>zure for eventual hosting.</w:t>
            </w:r>
          </w:p>
          <w:p w14:paraId="6025077E" w14:textId="77777777" w:rsidR="003A2E20" w:rsidRPr="003A2E20" w:rsidRDefault="003A2E20" w:rsidP="003A2E20">
            <w:pPr>
              <w:pStyle w:val="NoSpacing"/>
              <w:rPr>
                <w:rFonts w:ascii="AvenirNext forINTUIT" w:hAnsi="AvenirNext forINTUIT"/>
              </w:rPr>
            </w:pPr>
          </w:p>
          <w:p w14:paraId="079D65A3" w14:textId="4AC6E251" w:rsidR="003A2E20" w:rsidRPr="003A2E20" w:rsidRDefault="003A2E20" w:rsidP="003A2E20">
            <w:pPr>
              <w:pStyle w:val="NoSpacing"/>
              <w:rPr>
                <w:rFonts w:ascii="AvenirNext forINTUIT" w:hAnsi="AvenirNext forINTUIT"/>
              </w:rPr>
            </w:pPr>
            <w:r w:rsidRPr="003A2E20">
              <w:rPr>
                <w:rFonts w:ascii="AvenirNext forINTUIT" w:hAnsi="AvenirNext forINTUIT"/>
              </w:rPr>
              <w:t xml:space="preserve">We used </w:t>
            </w:r>
            <w:proofErr w:type="spellStart"/>
            <w:r w:rsidRPr="003A2E20">
              <w:rPr>
                <w:rFonts w:ascii="AvenirNext forINTUIT" w:hAnsi="AvenirNext forINTUIT"/>
              </w:rPr>
              <w:t>Canva</w:t>
            </w:r>
            <w:proofErr w:type="spellEnd"/>
            <w:r w:rsidRPr="003A2E20">
              <w:rPr>
                <w:rFonts w:ascii="AvenirNext forINTUIT" w:hAnsi="AvenirNext forINTUIT"/>
              </w:rPr>
              <w:t xml:space="preserve"> and Google Do</w:t>
            </w:r>
            <w:r w:rsidR="00635D4C">
              <w:rPr>
                <w:rFonts w:ascii="AvenirNext forINTUIT" w:hAnsi="AvenirNext forINTUIT"/>
              </w:rPr>
              <w:t xml:space="preserve">cs for our storyboard and used </w:t>
            </w:r>
            <w:r w:rsidR="00176F20">
              <w:rPr>
                <w:rFonts w:ascii="AvenirNext forINTUIT" w:hAnsi="AvenirNext forINTUIT"/>
              </w:rPr>
              <w:t>A</w:t>
            </w:r>
            <w:r w:rsidR="00176F20" w:rsidRPr="00176F20">
              <w:rPr>
                <w:rFonts w:ascii="AvenirNext forINTUIT" w:hAnsi="AvenirNext forINTUIT"/>
              </w:rPr>
              <w:t xml:space="preserve">dobe </w:t>
            </w:r>
            <w:r w:rsidR="00176F20">
              <w:rPr>
                <w:rFonts w:ascii="AvenirNext forINTUIT" w:hAnsi="AvenirNext forINTUIT"/>
              </w:rPr>
              <w:t>P</w:t>
            </w:r>
            <w:r w:rsidR="00176F20" w:rsidRPr="00176F20">
              <w:rPr>
                <w:rFonts w:ascii="AvenirNext forINTUIT" w:hAnsi="AvenirNext forINTUIT"/>
              </w:rPr>
              <w:t xml:space="preserve">remiere </w:t>
            </w:r>
            <w:r w:rsidR="00176F20">
              <w:rPr>
                <w:rFonts w:ascii="AvenirNext forINTUIT" w:hAnsi="AvenirNext forINTUIT"/>
              </w:rPr>
              <w:t>P</w:t>
            </w:r>
            <w:r w:rsidR="00176F20" w:rsidRPr="00176F20">
              <w:rPr>
                <w:rFonts w:ascii="AvenirNext forINTUIT" w:hAnsi="AvenirNext forINTUIT"/>
              </w:rPr>
              <w:t>ro</w:t>
            </w:r>
            <w:r w:rsidRPr="003A2E20">
              <w:rPr>
                <w:rFonts w:ascii="AvenirNext forINTUIT" w:hAnsi="AvenirNext forINTUIT"/>
              </w:rPr>
              <w:t xml:space="preserve"> for our video presentation. </w:t>
            </w:r>
          </w:p>
          <w:p w14:paraId="051C4A96" w14:textId="73E1F01E" w:rsidR="0027280D" w:rsidRPr="00C33FA9" w:rsidRDefault="0027280D" w:rsidP="00A907C3">
            <w:pPr>
              <w:pStyle w:val="NoSpacing"/>
              <w:rPr>
                <w:rFonts w:ascii="AvenirNext forINTUIT" w:hAnsi="AvenirNext forINTUIT"/>
              </w:rPr>
            </w:pPr>
          </w:p>
          <w:p w14:paraId="2965FD16" w14:textId="77777777" w:rsidR="0027280D" w:rsidRPr="00C95530" w:rsidRDefault="0027280D" w:rsidP="00A907C3">
            <w:pPr>
              <w:pStyle w:val="NoSpacing"/>
              <w:rPr>
                <w:rFonts w:ascii="AvenirNext forINTUIT" w:hAnsi="AvenirNext forINTUIT"/>
              </w:rPr>
            </w:pPr>
          </w:p>
          <w:p w14:paraId="48AB0F5B"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300" w:type="dxa"/>
          </w:tcPr>
          <w:p w14:paraId="6578F225" w14:textId="77777777" w:rsidR="0027280D" w:rsidRPr="00E84071" w:rsidRDefault="0027280D" w:rsidP="00A907C3">
            <w:pPr>
              <w:rPr>
                <w:rFonts w:ascii="AvenirNext forINTUIT" w:hAnsi="AvenirNext forINTUIT"/>
              </w:rPr>
            </w:pPr>
          </w:p>
        </w:tc>
      </w:tr>
    </w:tbl>
    <w:p w14:paraId="31C01F2E" w14:textId="77777777" w:rsidR="0027280D" w:rsidRPr="00E84071" w:rsidRDefault="0027280D" w:rsidP="0027280D">
      <w:pPr>
        <w:rPr>
          <w:rFonts w:ascii="AvenirNext forINTUIT" w:hAnsi="AvenirNext forINTUIT"/>
          <w:color w:val="476166" w:themeColor="accent1"/>
          <w:sz w:val="28"/>
          <w:szCs w:val="28"/>
        </w:rPr>
      </w:pPr>
    </w:p>
    <w:p w14:paraId="32790140" w14:textId="77777777" w:rsidR="0027280D" w:rsidRPr="00E84071" w:rsidRDefault="0027280D" w:rsidP="0027280D">
      <w:pPr>
        <w:rPr>
          <w:rFonts w:ascii="AvenirNext forINTUIT" w:hAnsi="AvenirNext forINTUIT"/>
          <w:color w:val="476166" w:themeColor="accent1"/>
          <w:sz w:val="28"/>
          <w:szCs w:val="28"/>
        </w:rPr>
      </w:pPr>
    </w:p>
    <w:p w14:paraId="6731D069" w14:textId="77777777" w:rsidR="0027280D" w:rsidRPr="00E84071" w:rsidRDefault="0027280D" w:rsidP="0027280D">
      <w:pPr>
        <w:rPr>
          <w:rFonts w:ascii="AvenirNext forINTUIT" w:hAnsi="AvenirNext forINTUIT"/>
          <w:color w:val="476166" w:themeColor="accent1"/>
          <w:sz w:val="28"/>
          <w:szCs w:val="28"/>
        </w:rPr>
      </w:pPr>
    </w:p>
    <w:p w14:paraId="7D153604" w14:textId="77777777" w:rsidR="0027280D" w:rsidRPr="00E84071" w:rsidRDefault="0027280D" w:rsidP="0027280D">
      <w:pPr>
        <w:rPr>
          <w:rFonts w:ascii="AvenirNext forINTUIT" w:hAnsi="AvenirNext forINTUIT"/>
          <w:color w:val="476166" w:themeColor="accent1"/>
          <w:sz w:val="28"/>
          <w:szCs w:val="28"/>
        </w:rPr>
      </w:pPr>
    </w:p>
    <w:p w14:paraId="31C62A8B" w14:textId="77777777" w:rsidR="0027280D" w:rsidRPr="00E84071" w:rsidRDefault="0027280D" w:rsidP="0027280D">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3EBE660" w14:textId="77777777" w:rsidR="0027280D" w:rsidRPr="00E84071" w:rsidRDefault="0027280D" w:rsidP="0027280D">
      <w:pPr>
        <w:rPr>
          <w:rFonts w:ascii="AvenirNext forINTUIT" w:hAnsi="AvenirNext forINTUIT"/>
          <w:color w:val="476166" w:themeColor="accent1"/>
          <w:sz w:val="28"/>
          <w:szCs w:val="28"/>
        </w:rPr>
      </w:pPr>
    </w:p>
    <w:p w14:paraId="3BF1F679" w14:textId="77777777" w:rsidR="0027280D" w:rsidRPr="00E84071" w:rsidRDefault="0027280D" w:rsidP="0027280D">
      <w:pPr>
        <w:rPr>
          <w:rFonts w:ascii="AvenirNext forINTUIT" w:hAnsi="AvenirNext forINTUIT"/>
          <w:color w:val="476166" w:themeColor="accent1"/>
          <w:sz w:val="28"/>
          <w:szCs w:val="28"/>
        </w:rPr>
      </w:pPr>
    </w:p>
    <w:p w14:paraId="4C8954B3" w14:textId="77777777" w:rsidR="0027280D" w:rsidRDefault="0027280D" w:rsidP="0027280D">
      <w:pPr>
        <w:rPr>
          <w:rFonts w:ascii="AvenirNext forINTUIT" w:hAnsi="AvenirNext forINTUIT"/>
          <w:color w:val="476166" w:themeColor="accent1"/>
          <w:sz w:val="28"/>
          <w:szCs w:val="28"/>
        </w:rPr>
      </w:pPr>
    </w:p>
    <w:p w14:paraId="4B834193" w14:textId="77777777" w:rsidR="0027280D" w:rsidRDefault="0027280D" w:rsidP="0027280D">
      <w:pPr>
        <w:rPr>
          <w:rFonts w:ascii="AvenirNext forINTUIT" w:hAnsi="AvenirNext forINTUIT"/>
          <w:color w:val="476166" w:themeColor="accent1"/>
          <w:sz w:val="28"/>
          <w:szCs w:val="28"/>
        </w:rPr>
      </w:pPr>
    </w:p>
    <w:p w14:paraId="0577897C" w14:textId="77777777" w:rsidR="0027280D" w:rsidRPr="00E84071" w:rsidRDefault="0027280D" w:rsidP="0027280D">
      <w:pPr>
        <w:rPr>
          <w:rFonts w:ascii="AvenirNext forINTUIT" w:hAnsi="AvenirNext forINTUIT"/>
        </w:rPr>
      </w:pPr>
    </w:p>
    <w:p w14:paraId="55E20ECC" w14:textId="77777777" w:rsidR="0027280D" w:rsidRPr="00E84071" w:rsidRDefault="0027280D" w:rsidP="0027280D">
      <w:pPr>
        <w:rPr>
          <w:rFonts w:ascii="AvenirNext forINTUIT" w:hAnsi="AvenirNext forINTUIT"/>
          <w:color w:val="476166" w:themeColor="accent1"/>
          <w:sz w:val="28"/>
          <w:szCs w:val="28"/>
        </w:rPr>
      </w:pPr>
    </w:p>
    <w:p w14:paraId="5C5E7D27"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9922"/>
        <w:gridCol w:w="584"/>
      </w:tblGrid>
      <w:tr w:rsidR="0027280D" w:rsidRPr="00E84071" w14:paraId="6A3B202A" w14:textId="77777777" w:rsidTr="00E45703">
        <w:trPr>
          <w:trHeight w:val="10729"/>
        </w:trPr>
        <w:tc>
          <w:tcPr>
            <w:tcW w:w="284" w:type="dxa"/>
          </w:tcPr>
          <w:p w14:paraId="2FF4213A" w14:textId="77777777" w:rsidR="0027280D" w:rsidRPr="003A41FA" w:rsidRDefault="0027280D" w:rsidP="00A907C3">
            <w:pPr>
              <w:rPr>
                <w:rFonts w:ascii="AvenirNext forINTUIT" w:hAnsi="AvenirNext forINTUIT"/>
                <w:sz w:val="22"/>
              </w:rPr>
            </w:pPr>
          </w:p>
          <w:p w14:paraId="43AB82AA" w14:textId="77777777" w:rsidR="0027280D" w:rsidRPr="003A41FA" w:rsidRDefault="0027280D" w:rsidP="00A907C3">
            <w:pPr>
              <w:rPr>
                <w:rFonts w:ascii="AvenirNext forINTUIT" w:hAnsi="AvenirNext forINTUIT"/>
                <w:sz w:val="22"/>
              </w:rPr>
            </w:pPr>
          </w:p>
          <w:p w14:paraId="25C0905F" w14:textId="77777777" w:rsidR="0027280D" w:rsidRPr="003A41FA" w:rsidRDefault="0027280D" w:rsidP="00A907C3">
            <w:pPr>
              <w:rPr>
                <w:rFonts w:ascii="AvenirNext forINTUIT" w:hAnsi="AvenirNext forINTUIT"/>
                <w:sz w:val="22"/>
              </w:rPr>
            </w:pPr>
          </w:p>
          <w:p w14:paraId="676F5377" w14:textId="77777777" w:rsidR="0027280D" w:rsidRPr="003A41FA" w:rsidRDefault="0027280D" w:rsidP="00A907C3">
            <w:pPr>
              <w:rPr>
                <w:rFonts w:ascii="AvenirNext forINTUIT" w:hAnsi="AvenirNext forINTUIT"/>
                <w:sz w:val="22"/>
              </w:rPr>
            </w:pPr>
          </w:p>
        </w:tc>
        <w:tc>
          <w:tcPr>
            <w:tcW w:w="9922" w:type="dxa"/>
            <w:tcBorders>
              <w:top w:val="single" w:sz="18" w:space="0" w:color="476166" w:themeColor="accent1"/>
              <w:bottom w:val="single" w:sz="18" w:space="0" w:color="476166" w:themeColor="accent1"/>
            </w:tcBorders>
          </w:tcPr>
          <w:p w14:paraId="0DB41F6A" w14:textId="77777777" w:rsidR="003A41FA" w:rsidRPr="003A41FA" w:rsidRDefault="003A41FA" w:rsidP="003A41FA">
            <w:pPr>
              <w:rPr>
                <w:rFonts w:ascii="AvenirNext forINTUIT" w:hAnsi="AvenirNext forINTUIT" w:cs="Calibri"/>
                <w:color w:val="000000"/>
                <w:sz w:val="22"/>
                <w:bdr w:val="none" w:sz="0" w:space="0" w:color="auto" w:frame="1"/>
              </w:rPr>
            </w:pPr>
          </w:p>
          <w:p w14:paraId="397F311F" w14:textId="77777777" w:rsidR="003A41FA" w:rsidRPr="003A41FA" w:rsidRDefault="003A41FA" w:rsidP="003A41FA">
            <w:pPr>
              <w:rPr>
                <w:rFonts w:ascii="AvenirNext forINTUIT" w:hAnsi="AvenirNext forINTUIT" w:cs="Calibri"/>
                <w:color w:val="000000"/>
                <w:sz w:val="22"/>
                <w:bdr w:val="none" w:sz="0" w:space="0" w:color="auto" w:frame="1"/>
              </w:rPr>
            </w:pPr>
          </w:p>
          <w:p w14:paraId="3A4CDD28" w14:textId="3E03F949" w:rsidR="003A41FA" w:rsidRPr="003A41FA" w:rsidRDefault="003A41FA" w:rsidP="003A41FA">
            <w:pPr>
              <w:rPr>
                <w:rFonts w:ascii="AvenirNext forINTUIT" w:hAnsi="AvenirNext forINTUIT" w:cs="Calibri"/>
                <w:b/>
                <w:color w:val="00AEEF" w:themeColor="accent6"/>
                <w:sz w:val="22"/>
                <w:bdr w:val="none" w:sz="0" w:space="0" w:color="auto" w:frame="1"/>
              </w:rPr>
            </w:pPr>
            <w:r w:rsidRPr="003A41FA">
              <w:rPr>
                <w:rFonts w:ascii="AvenirNext forINTUIT" w:hAnsi="AvenirNext forINTUIT" w:cs="Calibri"/>
                <w:color w:val="000000"/>
                <w:sz w:val="22"/>
                <w:bdr w:val="none" w:sz="0" w:space="0" w:color="auto" w:frame="1"/>
              </w:rPr>
              <w:t xml:space="preserve">11 years of research of Tech Trends prepared by </w:t>
            </w:r>
            <w:proofErr w:type="spellStart"/>
            <w:r w:rsidRPr="003A41FA">
              <w:rPr>
                <w:rFonts w:ascii="AvenirNext forINTUIT" w:hAnsi="AvenirNext forINTUIT" w:cs="Calibri"/>
                <w:b/>
                <w:color w:val="000000"/>
                <w:sz w:val="22"/>
                <w:bdr w:val="none" w:sz="0" w:space="0" w:color="auto" w:frame="1"/>
              </w:rPr>
              <w:t>Delloitte</w:t>
            </w:r>
            <w:proofErr w:type="spellEnd"/>
            <w:r w:rsidRPr="003A41FA">
              <w:rPr>
                <w:rFonts w:ascii="AvenirNext forINTUIT" w:hAnsi="AvenirNext forINTUIT" w:cs="Calibri"/>
                <w:b/>
                <w:color w:val="00AEEF" w:themeColor="accent6"/>
                <w:sz w:val="22"/>
                <w:bdr w:val="none" w:sz="0" w:space="0" w:color="auto" w:frame="1"/>
              </w:rPr>
              <w:t xml:space="preserve">. </w:t>
            </w:r>
          </w:p>
          <w:p w14:paraId="0DBBD958" w14:textId="0005FA53" w:rsidR="003A41FA" w:rsidRDefault="003A41FA" w:rsidP="003A41FA">
            <w:pPr>
              <w:rPr>
                <w:rFonts w:ascii="AvenirNext forINTUIT" w:hAnsi="AvenirNext forINTUIT" w:cs="Calibri"/>
                <w:color w:val="000000"/>
                <w:sz w:val="22"/>
                <w:bdr w:val="none" w:sz="0" w:space="0" w:color="auto" w:frame="1"/>
              </w:rPr>
            </w:pPr>
          </w:p>
          <w:p w14:paraId="0060ED04" w14:textId="77777777" w:rsidR="00635D4C" w:rsidRPr="003A41FA" w:rsidRDefault="00635D4C" w:rsidP="003A41FA">
            <w:pPr>
              <w:rPr>
                <w:rFonts w:ascii="AvenirNext forINTUIT" w:hAnsi="AvenirNext forINTUIT" w:cs="Calibri"/>
                <w:color w:val="000000"/>
                <w:sz w:val="22"/>
                <w:bdr w:val="none" w:sz="0" w:space="0" w:color="auto" w:frame="1"/>
              </w:rPr>
            </w:pPr>
          </w:p>
          <w:p w14:paraId="3323C27B" w14:textId="77777777" w:rsidR="00635D4C" w:rsidRDefault="003A41FA" w:rsidP="003A41FA">
            <w:pPr>
              <w:jc w:val="center"/>
              <w:rPr>
                <w:rFonts w:ascii="AvenirNext forINTUIT" w:hAnsi="AvenirNext forINTUIT"/>
                <w:i/>
                <w:sz w:val="22"/>
              </w:rPr>
            </w:pPr>
            <w:r w:rsidRPr="003A41FA">
              <w:rPr>
                <w:rFonts w:ascii="AvenirNext forINTUIT" w:hAnsi="AvenirNext forINTUIT"/>
                <w:i/>
                <w:sz w:val="22"/>
              </w:rPr>
              <w:t>“Deloitte’s 11th annual Tech Trends report provides insights an</w:t>
            </w:r>
            <w:r w:rsidR="00635D4C">
              <w:rPr>
                <w:rFonts w:ascii="AvenirNext forINTUIT" w:hAnsi="AvenirNext forINTUIT"/>
                <w:i/>
                <w:sz w:val="22"/>
              </w:rPr>
              <w:t>d inspiration you will need for</w:t>
            </w:r>
          </w:p>
          <w:p w14:paraId="2F279B7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the</w:t>
            </w:r>
            <w:proofErr w:type="gramEnd"/>
            <w:r w:rsidRPr="003A41FA">
              <w:rPr>
                <w:rFonts w:ascii="AvenirNext forINTUIT" w:hAnsi="AvenirNext forINTUIT"/>
                <w:i/>
                <w:sz w:val="22"/>
              </w:rPr>
              <w:t xml:space="preserve"> digital journey ahead. Several of this year’s trends are responses to persistent IT </w:t>
            </w:r>
          </w:p>
          <w:p w14:paraId="7EF57B81"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challenges</w:t>
            </w:r>
            <w:proofErr w:type="gramEnd"/>
            <w:r w:rsidRPr="003A41FA">
              <w:rPr>
                <w:rFonts w:ascii="AvenirNext forINTUIT" w:hAnsi="AvenirNext forINTUIT"/>
                <w:i/>
                <w:sz w:val="22"/>
              </w:rPr>
              <w:t xml:space="preserve">. Others represent technology-specific dimensions of larger enterprise </w:t>
            </w:r>
          </w:p>
          <w:p w14:paraId="46BEA1CA" w14:textId="77777777" w:rsidR="00635D4C" w:rsidRDefault="003A41FA" w:rsidP="003A41FA">
            <w:pPr>
              <w:jc w:val="center"/>
              <w:rPr>
                <w:rFonts w:ascii="AvenirNext forINTUIT" w:hAnsi="AvenirNext forINTUIT"/>
                <w:i/>
                <w:sz w:val="22"/>
              </w:rPr>
            </w:pPr>
            <w:proofErr w:type="gramStart"/>
            <w:r w:rsidRPr="003A41FA">
              <w:rPr>
                <w:rFonts w:ascii="AvenirNext forINTUIT" w:hAnsi="AvenirNext forINTUIT"/>
                <w:i/>
                <w:sz w:val="22"/>
              </w:rPr>
              <w:t>opportunities</w:t>
            </w:r>
            <w:proofErr w:type="gramEnd"/>
            <w:r w:rsidRPr="003A41FA">
              <w:rPr>
                <w:rFonts w:ascii="AvenirNext forINTUIT" w:hAnsi="AvenirNext forINTUIT"/>
                <w:i/>
                <w:sz w:val="22"/>
              </w:rPr>
              <w:t>. All are poised to drive significant change and transform business in</w:t>
            </w:r>
          </w:p>
          <w:p w14:paraId="2227B1FC" w14:textId="01AF8CF1" w:rsidR="003A41FA" w:rsidRPr="003A41FA" w:rsidRDefault="003A41FA" w:rsidP="003A41FA">
            <w:pPr>
              <w:jc w:val="center"/>
              <w:rPr>
                <w:rFonts w:ascii="AvenirNext forINTUIT" w:hAnsi="AvenirNext forINTUIT"/>
                <w:i/>
                <w:sz w:val="22"/>
              </w:rPr>
            </w:pPr>
            <w:r w:rsidRPr="003A41FA">
              <w:rPr>
                <w:rFonts w:ascii="AvenirNext forINTUIT" w:hAnsi="AvenirNext forINTUIT"/>
                <w:i/>
                <w:sz w:val="22"/>
              </w:rPr>
              <w:t xml:space="preserve"> </w:t>
            </w:r>
            <w:proofErr w:type="gramStart"/>
            <w:r w:rsidRPr="003A41FA">
              <w:rPr>
                <w:rFonts w:ascii="AvenirNext forINTUIT" w:hAnsi="AvenirNext forINTUIT"/>
                <w:i/>
                <w:sz w:val="22"/>
              </w:rPr>
              <w:t>unpredictable</w:t>
            </w:r>
            <w:proofErr w:type="gramEnd"/>
            <w:r w:rsidRPr="003A41FA">
              <w:rPr>
                <w:rFonts w:ascii="AvenirNext forINTUIT" w:hAnsi="AvenirNext forINTUIT"/>
                <w:i/>
                <w:sz w:val="22"/>
              </w:rPr>
              <w:t xml:space="preserve"> ways.”</w:t>
            </w:r>
          </w:p>
          <w:p w14:paraId="1529F1E8" w14:textId="1B3EC8FB" w:rsidR="0027280D" w:rsidRPr="003A41FA" w:rsidRDefault="003A41FA" w:rsidP="003A41FA">
            <w:pPr>
              <w:rPr>
                <w:rFonts w:ascii="AvenirNext forINTUIT" w:hAnsi="AvenirNext forINTUIT"/>
                <w:i/>
                <w:sz w:val="22"/>
              </w:rPr>
            </w:pPr>
            <w:r w:rsidRPr="003A41FA">
              <w:rPr>
                <w:rFonts w:ascii="AvenirNext forINTUIT" w:hAnsi="AvenirNext forINTUIT"/>
                <w:i/>
                <w:noProof/>
                <w:sz w:val="22"/>
              </w:rPr>
              <w:drawing>
                <wp:anchor distT="0" distB="0" distL="114300" distR="114300" simplePos="0" relativeHeight="251679744" behindDoc="0" locked="0" layoutInCell="1" allowOverlap="1" wp14:anchorId="29201DA1" wp14:editId="26FB24A1">
                  <wp:simplePos x="0" y="0"/>
                  <wp:positionH relativeFrom="column">
                    <wp:posOffset>-488496</wp:posOffset>
                  </wp:positionH>
                  <wp:positionV relativeFrom="paragraph">
                    <wp:posOffset>444954</wp:posOffset>
                  </wp:positionV>
                  <wp:extent cx="7465871" cy="4218709"/>
                  <wp:effectExtent l="0" t="0" r="1905" b="0"/>
                  <wp:wrapNone/>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tech-trends-2020-infographic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465871" cy="42187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A41FA">
              <w:rPr>
                <w:rFonts w:ascii="AvenirNext forINTUIT" w:hAnsi="AvenirNext forINTUIT"/>
                <w:i/>
                <w:sz w:val="22"/>
              </w:rPr>
              <w:br w:type="page"/>
            </w:r>
          </w:p>
        </w:tc>
        <w:tc>
          <w:tcPr>
            <w:tcW w:w="584" w:type="dxa"/>
          </w:tcPr>
          <w:p w14:paraId="0532001E" w14:textId="77777777" w:rsidR="0027280D" w:rsidRPr="00E84071" w:rsidRDefault="0027280D" w:rsidP="00A907C3">
            <w:pPr>
              <w:rPr>
                <w:rFonts w:ascii="AvenirNext forINTUIT" w:hAnsi="AvenirNext forINTUIT"/>
              </w:rPr>
            </w:pPr>
          </w:p>
        </w:tc>
      </w:tr>
    </w:tbl>
    <w:p w14:paraId="794DDDF8" w14:textId="77777777" w:rsidR="0027280D" w:rsidRPr="00E84071" w:rsidRDefault="0027280D" w:rsidP="0027280D">
      <w:pPr>
        <w:rPr>
          <w:rFonts w:ascii="AvenirNext forINTUIT" w:hAnsi="AvenirNext forINTUIT"/>
          <w:color w:val="476166" w:themeColor="accent1"/>
          <w:sz w:val="28"/>
          <w:szCs w:val="28"/>
        </w:rPr>
      </w:pPr>
    </w:p>
    <w:p w14:paraId="3B4976D1" w14:textId="77777777" w:rsidR="0027280D" w:rsidRPr="00E84071" w:rsidRDefault="0027280D" w:rsidP="0027280D">
      <w:pPr>
        <w:rPr>
          <w:rFonts w:ascii="AvenirNext forINTUIT" w:hAnsi="AvenirNext forINTUIT"/>
          <w:color w:val="476166" w:themeColor="accent1"/>
          <w:sz w:val="28"/>
          <w:szCs w:val="28"/>
        </w:rPr>
      </w:pPr>
    </w:p>
    <w:p w14:paraId="0C60165B" w14:textId="77777777" w:rsidR="0027280D" w:rsidRPr="00E84071" w:rsidRDefault="0027280D" w:rsidP="0027280D">
      <w:pPr>
        <w:rPr>
          <w:rFonts w:ascii="AvenirNext forINTUIT" w:hAnsi="AvenirNext forINTUIT"/>
          <w:color w:val="476166" w:themeColor="accent1"/>
          <w:sz w:val="28"/>
          <w:szCs w:val="28"/>
        </w:rPr>
      </w:pPr>
    </w:p>
    <w:p w14:paraId="5D466026" w14:textId="77777777" w:rsidR="0027280D" w:rsidRPr="00E84071" w:rsidRDefault="0027280D" w:rsidP="0027280D">
      <w:pPr>
        <w:rPr>
          <w:rFonts w:ascii="AvenirNext forINTUIT" w:hAnsi="AvenirNext forINTUIT"/>
          <w:color w:val="476166" w:themeColor="accent1"/>
          <w:sz w:val="28"/>
          <w:szCs w:val="28"/>
        </w:rPr>
      </w:pPr>
    </w:p>
    <w:p w14:paraId="6FE36965" w14:textId="52D5E36A" w:rsidR="0027280D" w:rsidRPr="00E84071" w:rsidRDefault="0027280D" w:rsidP="0027280D">
      <w:pPr>
        <w:rPr>
          <w:rFonts w:ascii="AvenirNext forINTUIT" w:hAnsi="AvenirNext forINTUIT"/>
          <w:color w:val="476166" w:themeColor="accent1"/>
          <w:sz w:val="28"/>
          <w:szCs w:val="28"/>
        </w:rPr>
      </w:pPr>
    </w:p>
    <w:p w14:paraId="11CB83CD" w14:textId="77777777" w:rsidR="0027280D" w:rsidRPr="00E84071" w:rsidRDefault="0027280D" w:rsidP="0027280D">
      <w:pPr>
        <w:rPr>
          <w:rFonts w:ascii="AvenirNext forINTUIT" w:hAnsi="AvenirNext forINTUIT"/>
          <w:color w:val="476166" w:themeColor="accent1"/>
          <w:sz w:val="28"/>
          <w:szCs w:val="28"/>
        </w:rPr>
      </w:pPr>
    </w:p>
    <w:p w14:paraId="478C05A5" w14:textId="1ED42EF4" w:rsidR="0027280D" w:rsidRPr="00E84071" w:rsidRDefault="0027280D" w:rsidP="0027280D">
      <w:pPr>
        <w:rPr>
          <w:rFonts w:ascii="AvenirNext forINTUIT" w:hAnsi="AvenirNext forINTUIT"/>
          <w:color w:val="476166" w:themeColor="accent1"/>
          <w:sz w:val="28"/>
          <w:szCs w:val="28"/>
        </w:rPr>
      </w:pPr>
    </w:p>
    <w:p w14:paraId="61C1714B" w14:textId="77777777" w:rsidR="0027280D" w:rsidRDefault="0027280D" w:rsidP="0027280D">
      <w:pPr>
        <w:rPr>
          <w:rFonts w:ascii="AvenirNext forINTUIT" w:hAnsi="AvenirNext forINTUIT"/>
          <w:color w:val="476166" w:themeColor="accent1"/>
          <w:sz w:val="28"/>
          <w:szCs w:val="28"/>
        </w:rPr>
      </w:pPr>
    </w:p>
    <w:p w14:paraId="4EB08C9A" w14:textId="1BC6BAB4"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7A446D61" w14:textId="77777777" w:rsidTr="00E45703">
        <w:trPr>
          <w:trHeight w:val="9736"/>
        </w:trPr>
        <w:tc>
          <w:tcPr>
            <w:tcW w:w="284" w:type="dxa"/>
          </w:tcPr>
          <w:p w14:paraId="660EC7AF" w14:textId="77777777" w:rsidR="0027280D" w:rsidRPr="00E84071" w:rsidRDefault="0027280D" w:rsidP="00A907C3">
            <w:pPr>
              <w:rPr>
                <w:rFonts w:ascii="AvenirNext forINTUIT" w:hAnsi="AvenirNext forINTUIT"/>
              </w:rPr>
            </w:pPr>
          </w:p>
          <w:p w14:paraId="600F7950" w14:textId="77777777" w:rsidR="0027280D" w:rsidRPr="00E84071" w:rsidRDefault="0027280D" w:rsidP="00A907C3">
            <w:pPr>
              <w:rPr>
                <w:rFonts w:ascii="AvenirNext forINTUIT" w:hAnsi="AvenirNext forINTUIT"/>
              </w:rPr>
            </w:pPr>
          </w:p>
          <w:p w14:paraId="4CADCBC0" w14:textId="77777777" w:rsidR="0027280D" w:rsidRPr="00E84071" w:rsidRDefault="0027280D" w:rsidP="00A907C3">
            <w:pPr>
              <w:rPr>
                <w:rFonts w:ascii="AvenirNext forINTUIT" w:hAnsi="AvenirNext forINTUIT"/>
              </w:rPr>
            </w:pPr>
          </w:p>
          <w:p w14:paraId="426E6ED9"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19F5C77" w14:textId="4C6CFE0F" w:rsidR="0027280D" w:rsidRPr="00E84071" w:rsidRDefault="003A41FA" w:rsidP="00A907C3">
            <w:pPr>
              <w:pStyle w:val="Heading5"/>
              <w:rPr>
                <w:rFonts w:ascii="AvenirNext forINTUIT" w:hAnsi="AvenirNext forINTUIT"/>
                <w:sz w:val="44"/>
                <w:szCs w:val="44"/>
              </w:rPr>
            </w:pPr>
            <w:r>
              <w:rPr>
                <w:rFonts w:ascii="AvenirNext forINTUIT" w:hAnsi="AvenirNext forINTUIT"/>
                <w:sz w:val="44"/>
                <w:szCs w:val="44"/>
              </w:rPr>
              <w:t xml:space="preserve">5. </w:t>
            </w:r>
            <w:r w:rsidR="0027280D">
              <w:rPr>
                <w:rFonts w:ascii="AvenirNext forINTUIT" w:hAnsi="AvenirNext forINTUIT"/>
                <w:sz w:val="44"/>
                <w:szCs w:val="44"/>
              </w:rPr>
              <w:t>X</w:t>
            </w:r>
            <w:r>
              <w:rPr>
                <w:rFonts w:ascii="AvenirNext forINTUIT" w:hAnsi="AvenirNext forINTUIT"/>
                <w:sz w:val="44"/>
                <w:szCs w:val="44"/>
              </w:rPr>
              <w:t xml:space="preserve">VI Project: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79AB0EB4" w14:textId="57F222B0" w:rsidR="0027280D" w:rsidRPr="00E84071" w:rsidRDefault="0027280D" w:rsidP="00A907C3">
            <w:pPr>
              <w:rPr>
                <w:rFonts w:ascii="AvenirNext forINTUIT" w:hAnsi="AvenirNext forINTUIT"/>
                <w:b/>
                <w:color w:val="476166" w:themeColor="accent1"/>
                <w:sz w:val="28"/>
                <w:szCs w:val="28"/>
              </w:rPr>
            </w:pPr>
          </w:p>
          <w:p w14:paraId="3260088D" w14:textId="67727301" w:rsidR="0027280D" w:rsidRPr="00C33FA9" w:rsidRDefault="005D66AD" w:rsidP="00A907C3">
            <w:pPr>
              <w:pStyle w:val="NoSpacing"/>
              <w:rPr>
                <w:rFonts w:ascii="AvenirNext forINTUIT" w:hAnsi="AvenirNext forINTUIT"/>
              </w:rPr>
            </w:pPr>
            <w:r w:rsidRPr="005D66AD">
              <w:rPr>
                <w:rFonts w:ascii="AvenirNext forINTUIT" w:hAnsi="AvenirNext forINTUIT"/>
                <w:b/>
                <w:noProof/>
                <w:color w:val="476166" w:themeColor="accent1"/>
                <w:sz w:val="28"/>
                <w:szCs w:val="28"/>
              </w:rPr>
              <w:drawing>
                <wp:anchor distT="0" distB="0" distL="114300" distR="114300" simplePos="0" relativeHeight="251681792" behindDoc="0" locked="0" layoutInCell="1" allowOverlap="1" wp14:anchorId="56138EA9" wp14:editId="08C8CF5A">
                  <wp:simplePos x="0" y="0"/>
                  <wp:positionH relativeFrom="column">
                    <wp:posOffset>1469390</wp:posOffset>
                  </wp:positionH>
                  <wp:positionV relativeFrom="paragraph">
                    <wp:posOffset>12065</wp:posOffset>
                  </wp:positionV>
                  <wp:extent cx="3429906" cy="5423256"/>
                  <wp:effectExtent l="0" t="0" r="0" b="0"/>
                  <wp:wrapNone/>
                  <wp:docPr id="24" name="Picture 24"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3\app pics\1ope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29906" cy="5423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34D820" w14:textId="5E4EA8E3" w:rsidR="0027280D" w:rsidRPr="00C95530" w:rsidRDefault="0027280D" w:rsidP="00A907C3">
            <w:pPr>
              <w:pStyle w:val="NoSpacing"/>
              <w:rPr>
                <w:rFonts w:ascii="AvenirNext forINTUIT" w:hAnsi="AvenirNext forINTUIT"/>
              </w:rPr>
            </w:pPr>
          </w:p>
          <w:p w14:paraId="6B54015D" w14:textId="17AD1E5C" w:rsidR="0027280D" w:rsidRPr="00E84071" w:rsidRDefault="0027280D" w:rsidP="00C67B8C">
            <w:pPr>
              <w:pStyle w:val="NoSpacing"/>
              <w:jc w:val="center"/>
              <w:rPr>
                <w:rFonts w:ascii="AvenirNext forINTUIT" w:hAnsi="AvenirNext forINTUIT"/>
                <w:b/>
                <w:color w:val="476166" w:themeColor="accent1"/>
                <w:sz w:val="28"/>
                <w:szCs w:val="28"/>
              </w:rPr>
            </w:pPr>
          </w:p>
        </w:tc>
        <w:tc>
          <w:tcPr>
            <w:tcW w:w="442" w:type="dxa"/>
          </w:tcPr>
          <w:p w14:paraId="10C54067" w14:textId="77777777" w:rsidR="0027280D" w:rsidRPr="00E84071" w:rsidRDefault="0027280D" w:rsidP="00A907C3">
            <w:pPr>
              <w:rPr>
                <w:rFonts w:ascii="AvenirNext forINTUIT" w:hAnsi="AvenirNext forINTUIT"/>
              </w:rPr>
            </w:pPr>
          </w:p>
        </w:tc>
      </w:tr>
    </w:tbl>
    <w:p w14:paraId="3346AE34" w14:textId="00C095C3" w:rsidR="0027280D" w:rsidRPr="00E84071" w:rsidRDefault="0027280D" w:rsidP="0027280D">
      <w:pPr>
        <w:rPr>
          <w:rFonts w:ascii="AvenirNext forINTUIT" w:hAnsi="AvenirNext forINTUIT"/>
          <w:color w:val="476166" w:themeColor="accent1"/>
          <w:sz w:val="28"/>
          <w:szCs w:val="28"/>
        </w:rPr>
      </w:pPr>
    </w:p>
    <w:p w14:paraId="4276E651" w14:textId="237BF499" w:rsidR="0027280D" w:rsidRPr="00E84071" w:rsidRDefault="0027280D" w:rsidP="0027280D">
      <w:pPr>
        <w:rPr>
          <w:rFonts w:ascii="AvenirNext forINTUIT" w:hAnsi="AvenirNext forINTUIT"/>
          <w:color w:val="476166" w:themeColor="accent1"/>
          <w:sz w:val="28"/>
          <w:szCs w:val="28"/>
        </w:rPr>
      </w:pPr>
    </w:p>
    <w:p w14:paraId="3AEEC7FE" w14:textId="77777777" w:rsidR="0027280D" w:rsidRPr="00E84071" w:rsidRDefault="0027280D" w:rsidP="0027280D">
      <w:pPr>
        <w:rPr>
          <w:rFonts w:ascii="AvenirNext forINTUIT" w:hAnsi="AvenirNext forINTUIT"/>
          <w:color w:val="476166" w:themeColor="accent1"/>
          <w:sz w:val="28"/>
          <w:szCs w:val="28"/>
        </w:rPr>
      </w:pPr>
    </w:p>
    <w:p w14:paraId="757B39E8" w14:textId="77777777" w:rsidR="0027280D" w:rsidRPr="00E84071" w:rsidRDefault="0027280D" w:rsidP="0027280D">
      <w:pPr>
        <w:rPr>
          <w:rFonts w:ascii="AvenirNext forINTUIT" w:hAnsi="AvenirNext forINTUIT"/>
          <w:color w:val="476166" w:themeColor="accent1"/>
          <w:sz w:val="28"/>
          <w:szCs w:val="28"/>
        </w:rPr>
      </w:pPr>
    </w:p>
    <w:p w14:paraId="136962EF" w14:textId="77777777" w:rsidR="0027280D" w:rsidRDefault="0027280D" w:rsidP="0027280D">
      <w:pPr>
        <w:rPr>
          <w:rFonts w:ascii="AvenirNext forINTUIT" w:hAnsi="AvenirNext forINTUIT"/>
          <w:color w:val="476166" w:themeColor="accent1"/>
          <w:sz w:val="28"/>
          <w:szCs w:val="28"/>
        </w:rPr>
      </w:pPr>
    </w:p>
    <w:p w14:paraId="4D0522CC" w14:textId="77777777" w:rsidR="0027280D" w:rsidRDefault="0027280D" w:rsidP="0027280D">
      <w:pPr>
        <w:rPr>
          <w:rFonts w:ascii="AvenirNext forINTUIT" w:hAnsi="AvenirNext forINTUIT"/>
          <w:color w:val="476166" w:themeColor="accent1"/>
          <w:sz w:val="28"/>
          <w:szCs w:val="28"/>
        </w:rPr>
      </w:pPr>
    </w:p>
    <w:p w14:paraId="5914B9E2" w14:textId="77777777" w:rsidR="0027280D" w:rsidRPr="00E84071" w:rsidRDefault="0027280D" w:rsidP="0027280D">
      <w:pPr>
        <w:rPr>
          <w:rFonts w:ascii="AvenirNext forINTUIT" w:hAnsi="AvenirNext forINTUIT"/>
        </w:rPr>
      </w:pPr>
    </w:p>
    <w:p w14:paraId="324CC745" w14:textId="041805F6"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4969563" w14:textId="77777777" w:rsidTr="004A5BE6">
        <w:trPr>
          <w:trHeight w:val="4546"/>
        </w:trPr>
        <w:tc>
          <w:tcPr>
            <w:tcW w:w="284" w:type="dxa"/>
          </w:tcPr>
          <w:p w14:paraId="468580B3" w14:textId="77777777" w:rsidR="0027280D" w:rsidRPr="00E84071" w:rsidRDefault="0027280D" w:rsidP="00A907C3">
            <w:pPr>
              <w:rPr>
                <w:rFonts w:ascii="AvenirNext forINTUIT" w:hAnsi="AvenirNext forINTUIT"/>
              </w:rPr>
            </w:pPr>
          </w:p>
          <w:p w14:paraId="0AA73CAE" w14:textId="77777777" w:rsidR="0027280D" w:rsidRPr="00E84071" w:rsidRDefault="0027280D" w:rsidP="00A907C3">
            <w:pPr>
              <w:rPr>
                <w:rFonts w:ascii="AvenirNext forINTUIT" w:hAnsi="AvenirNext forINTUIT"/>
              </w:rPr>
            </w:pPr>
          </w:p>
          <w:p w14:paraId="4CCF9708" w14:textId="77777777" w:rsidR="0027280D" w:rsidRPr="00E84071" w:rsidRDefault="0027280D" w:rsidP="00A907C3">
            <w:pPr>
              <w:rPr>
                <w:rFonts w:ascii="AvenirNext forINTUIT" w:hAnsi="AvenirNext forINTUIT"/>
              </w:rPr>
            </w:pPr>
          </w:p>
          <w:p w14:paraId="52E1F41C"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15EA6B8" w14:textId="6C612AB7" w:rsidR="0027280D" w:rsidRPr="00E84071" w:rsidRDefault="00735E6C" w:rsidP="00A907C3">
            <w:pPr>
              <w:pStyle w:val="Heading5"/>
              <w:rPr>
                <w:rFonts w:ascii="AvenirNext forINTUIT" w:hAnsi="AvenirNext forINTUIT"/>
                <w:sz w:val="44"/>
                <w:szCs w:val="44"/>
              </w:rPr>
            </w:pPr>
            <w:r>
              <w:rPr>
                <w:rFonts w:ascii="AvenirNext forINTUIT" w:hAnsi="AvenirNext forINTUIT"/>
                <w:sz w:val="44"/>
                <w:szCs w:val="44"/>
              </w:rPr>
              <w:t xml:space="preserve">Overview of: </w:t>
            </w: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w:t>
            </w:r>
          </w:p>
          <w:p w14:paraId="672EC4CC" w14:textId="77777777" w:rsidR="0027280D" w:rsidRPr="00E84071" w:rsidRDefault="0027280D" w:rsidP="00A907C3">
            <w:pPr>
              <w:rPr>
                <w:rFonts w:ascii="AvenirNext forINTUIT" w:hAnsi="AvenirNext forINTUIT"/>
                <w:b/>
                <w:color w:val="476166" w:themeColor="accent1"/>
                <w:sz w:val="28"/>
                <w:szCs w:val="28"/>
              </w:rPr>
            </w:pPr>
          </w:p>
          <w:p w14:paraId="5DBA8BF2" w14:textId="5AED16EE"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project is a software developed by XVI to make digital communication easier for the elderly. With the current climate of </w:t>
            </w:r>
            <w:proofErr w:type="spellStart"/>
            <w:r w:rsidRPr="005C5E40">
              <w:rPr>
                <w:rFonts w:ascii="AvenirNext forINTUIT" w:hAnsi="AvenirNext forINTUIT"/>
              </w:rPr>
              <w:t>COVID</w:t>
            </w:r>
            <w:proofErr w:type="spellEnd"/>
            <w:r w:rsidRPr="005C5E40">
              <w:rPr>
                <w:rFonts w:ascii="AvenirNext forINTUIT" w:hAnsi="AvenirNext forINTUIT"/>
              </w:rPr>
              <w:t>-19 having many care facilities in lockdown, and residents unable to have physically communication with family, software such as this would allow the elderly to be able to easily communicate with their loved ones. The platform will be developed with a focus on</w:t>
            </w:r>
            <w:r w:rsidR="008C42F7" w:rsidRPr="005C5E40">
              <w:rPr>
                <w:rFonts w:ascii="AvenirNext forINTUIT" w:hAnsi="AvenirNext forINTUIT"/>
              </w:rPr>
              <w:t xml:space="preserve"> how to make digital communication</w:t>
            </w:r>
            <w:r w:rsidRPr="005C5E40">
              <w:rPr>
                <w:rFonts w:ascii="AvenirNext forINTUIT" w:hAnsi="AvenirNext forINTUIT"/>
              </w:rPr>
              <w:t xml:space="preserve"> easier for those who may struggle with using it.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won’t only focus on voice communication, it will also give users to ability to video call, play games together, and share multimedia – with further developments to come in the future.</w:t>
            </w:r>
          </w:p>
          <w:p w14:paraId="44351870" w14:textId="77777777" w:rsidR="007A1514" w:rsidRPr="005C5E40" w:rsidRDefault="007A1514" w:rsidP="005C5E40">
            <w:pPr>
              <w:pStyle w:val="NoSpacing"/>
              <w:rPr>
                <w:rFonts w:ascii="AvenirNext forINTUIT" w:hAnsi="AvenirNext forINTUIT"/>
              </w:rPr>
            </w:pPr>
          </w:p>
          <w:p w14:paraId="5897A392"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 xml:space="preserve">The big picture for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is that it will be widely distributed among care facilities around Australia, and in the future distributed worldwide. Our software will be available on a range of different devices, and able to be easily installed at elderly care facilities by our technicians. This software also has the potential to be developed around the needs of those with a disability. The </w:t>
            </w:r>
            <w:proofErr w:type="spellStart"/>
            <w:r w:rsidRPr="005C5E40">
              <w:rPr>
                <w:rFonts w:ascii="AvenirNext forINTUIT" w:hAnsi="AvenirNext forINTUIT"/>
              </w:rPr>
              <w:t>SocialCare</w:t>
            </w:r>
            <w:proofErr w:type="spellEnd"/>
            <w:r w:rsidRPr="005C5E40">
              <w:rPr>
                <w:rFonts w:ascii="AvenirNext forINTUIT" w:hAnsi="AvenirNext forINTUIT"/>
              </w:rPr>
              <w:t xml:space="preserve"> Chat will be a great starting platform for the elderly that are unfamiliar with the use of digital communication, and may also help reduce any anxiety that they may feel when using technology. </w:t>
            </w:r>
            <w:proofErr w:type="spellStart"/>
            <w:r w:rsidRPr="005C5E40">
              <w:rPr>
                <w:rFonts w:ascii="AvenirNext forINTUIT" w:hAnsi="AvenirNext forINTUIT"/>
              </w:rPr>
              <w:t>XVI’s</w:t>
            </w:r>
            <w:proofErr w:type="spellEnd"/>
            <w:r w:rsidRPr="005C5E40">
              <w:rPr>
                <w:rFonts w:ascii="AvenirNext forINTUIT" w:hAnsi="AvenirNext forINTUIT"/>
              </w:rPr>
              <w:t xml:space="preserve"> main focus for this software is to help the elderly feel more confident in their ability to use technology, and feel more connected with their loved ones.</w:t>
            </w:r>
          </w:p>
          <w:p w14:paraId="0840ABCA" w14:textId="5E997BFD" w:rsidR="0027280D" w:rsidRPr="005C5E40" w:rsidRDefault="0027280D" w:rsidP="005C5E40">
            <w:pPr>
              <w:pStyle w:val="NoSpacing"/>
              <w:rPr>
                <w:rFonts w:ascii="AvenirNext forINTUIT" w:hAnsi="AvenirNext forINTUIT"/>
              </w:rPr>
            </w:pPr>
          </w:p>
          <w:p w14:paraId="2138DFE0" w14:textId="77777777" w:rsidR="00735E6C" w:rsidRPr="005C5E40" w:rsidRDefault="00735E6C" w:rsidP="005C5E40">
            <w:pPr>
              <w:pStyle w:val="NoSpacing"/>
              <w:rPr>
                <w:rFonts w:ascii="AvenirNext forINTUIT" w:hAnsi="AvenirNext forINTUIT"/>
              </w:rPr>
            </w:pPr>
            <w:r w:rsidRPr="005C5E40">
              <w:rPr>
                <w:rFonts w:ascii="AvenirNext forINTUIT" w:hAnsi="AvenirNext forINTUIT"/>
              </w:rPr>
              <w:t>The motivation behind this project came from one of the XVI team members, who wanted to make digital communication with his grandfather easier. This software is important because it has the potential to help with any feelings of loneliness that the elderly may feel, especially those who are in care facilities, as they will be able to communicate with their loves ones whenever they want to. This fits into the current IT trends as with the current climate the world is in, face to face communication is something that is becoming more limited every day, making digital communication essential. This software would show any future employers that we can code and develop communication software. Further, this would show any future employers that we care about making software that will make a difference and have a positive impact on the users' life.</w:t>
            </w:r>
          </w:p>
          <w:p w14:paraId="340B2A84" w14:textId="77777777" w:rsidR="0027280D" w:rsidRPr="00735E6C" w:rsidRDefault="0027280D" w:rsidP="00A907C3">
            <w:pPr>
              <w:pStyle w:val="NoSpacing"/>
              <w:rPr>
                <w:rFonts w:ascii="AvenirNext forINTUIT" w:hAnsi="AvenirNext forINTUIT"/>
              </w:rPr>
            </w:pPr>
          </w:p>
          <w:p w14:paraId="76650B43" w14:textId="77777777" w:rsidR="00635D4C" w:rsidRPr="005C5E40" w:rsidRDefault="00635D4C" w:rsidP="00635D4C">
            <w:pPr>
              <w:pStyle w:val="NoSpacing"/>
              <w:rPr>
                <w:rFonts w:ascii="AvenirNext forINTUIT" w:hAnsi="AvenirNext forINTUIT"/>
              </w:rPr>
            </w:pPr>
            <w:r w:rsidRPr="005C5E40">
              <w:rPr>
                <w:rFonts w:ascii="AvenirNext forINTUIT" w:hAnsi="AvenirNext forINTUIT"/>
              </w:rPr>
              <w:t>There are several similarly developed software and applications that allow users to communicate digitally, examples of these products include the likes of Skype, Facebook Messenger, WhatsApp and FaceTime on iOS devices. In contrast to these competitors, we at XVI are focusing on and designing our product around the needs of elderly users, keeping ease and accessibility at the forefront of our developmental focus. Transparency, privacy and security are integral to the ethics and morals of XVI; we take user privacy and security seriously, and will endeavor to focus on protecting users and their data, unlike other companies that potentially seek financial gain from exploiting user data on software such as this.</w:t>
            </w:r>
          </w:p>
          <w:p w14:paraId="2B6AE465" w14:textId="77777777" w:rsidR="0027280D" w:rsidRPr="00E84071" w:rsidRDefault="0027280D" w:rsidP="00A907C3">
            <w:pPr>
              <w:pStyle w:val="NoSpacing"/>
              <w:rPr>
                <w:rFonts w:ascii="AvenirNext forINTUIT" w:hAnsi="AvenirNext forINTUIT"/>
                <w:b/>
                <w:color w:val="476166" w:themeColor="accent1"/>
                <w:sz w:val="28"/>
                <w:szCs w:val="28"/>
              </w:rPr>
            </w:pPr>
          </w:p>
        </w:tc>
        <w:tc>
          <w:tcPr>
            <w:tcW w:w="442" w:type="dxa"/>
          </w:tcPr>
          <w:p w14:paraId="3EC8B362" w14:textId="77777777" w:rsidR="0027280D" w:rsidRPr="00E84071" w:rsidRDefault="0027280D" w:rsidP="00A907C3">
            <w:pPr>
              <w:rPr>
                <w:rFonts w:ascii="AvenirNext forINTUIT" w:hAnsi="AvenirNext forINTUIT"/>
              </w:rPr>
            </w:pPr>
          </w:p>
        </w:tc>
      </w:tr>
    </w:tbl>
    <w:p w14:paraId="30C60331" w14:textId="77777777" w:rsidR="0027280D" w:rsidRPr="00E84071" w:rsidRDefault="0027280D" w:rsidP="0027280D">
      <w:pPr>
        <w:rPr>
          <w:rFonts w:ascii="AvenirNext forINTUIT" w:hAnsi="AvenirNext forINTUIT"/>
          <w:color w:val="476166" w:themeColor="accent1"/>
          <w:sz w:val="28"/>
          <w:szCs w:val="28"/>
        </w:rPr>
      </w:pPr>
    </w:p>
    <w:p w14:paraId="3775384E" w14:textId="77777777" w:rsidR="0027280D" w:rsidRPr="00E84071" w:rsidRDefault="0027280D" w:rsidP="0027280D">
      <w:pPr>
        <w:rPr>
          <w:rFonts w:ascii="AvenirNext forINTUIT" w:hAnsi="AvenirNext forINTUIT"/>
          <w:color w:val="476166" w:themeColor="accent1"/>
          <w:sz w:val="28"/>
          <w:szCs w:val="28"/>
        </w:rPr>
      </w:pPr>
    </w:p>
    <w:p w14:paraId="26FDE972" w14:textId="5842941F" w:rsidR="0027280D" w:rsidRPr="00E84071" w:rsidRDefault="0027280D" w:rsidP="0027280D">
      <w:pPr>
        <w:rPr>
          <w:rFonts w:ascii="AvenirNext forINTUIT" w:hAnsi="AvenirNext forINTUIT"/>
          <w:color w:val="476166" w:themeColor="accent1"/>
          <w:sz w:val="28"/>
          <w:szCs w:val="28"/>
        </w:rPr>
      </w:pPr>
    </w:p>
    <w:p w14:paraId="451CBDC9" w14:textId="77777777" w:rsidR="0027280D" w:rsidRPr="00E84071" w:rsidRDefault="0027280D" w:rsidP="0027280D">
      <w:pPr>
        <w:rPr>
          <w:rFonts w:ascii="AvenirNext forINTUIT" w:hAnsi="AvenirNext forINTUIT"/>
          <w:color w:val="476166" w:themeColor="accent1"/>
          <w:sz w:val="28"/>
          <w:szCs w:val="28"/>
        </w:rPr>
      </w:pPr>
    </w:p>
    <w:p w14:paraId="7AA9AB5F" w14:textId="77777777" w:rsidR="0027280D" w:rsidRPr="00E84071" w:rsidRDefault="0027280D" w:rsidP="0027280D">
      <w:pPr>
        <w:rPr>
          <w:rFonts w:ascii="AvenirNext forINTUIT" w:hAnsi="AvenirNext forINTUIT"/>
          <w:color w:val="476166" w:themeColor="accent1"/>
          <w:sz w:val="28"/>
          <w:szCs w:val="28"/>
        </w:rPr>
      </w:pPr>
    </w:p>
    <w:p w14:paraId="5A20562B" w14:textId="77777777" w:rsidR="0027280D" w:rsidRDefault="0027280D" w:rsidP="0027280D">
      <w:pPr>
        <w:rPr>
          <w:rFonts w:ascii="AvenirNext forINTUIT" w:hAnsi="AvenirNext forINTUIT"/>
          <w:color w:val="476166" w:themeColor="accent1"/>
          <w:sz w:val="28"/>
          <w:szCs w:val="28"/>
        </w:rPr>
      </w:pPr>
    </w:p>
    <w:p w14:paraId="259696CD" w14:textId="77777777" w:rsidR="0027280D" w:rsidRDefault="0027280D" w:rsidP="0027280D">
      <w:pPr>
        <w:rPr>
          <w:rFonts w:ascii="AvenirNext forINTUIT" w:hAnsi="AvenirNext forINTUIT"/>
          <w:color w:val="476166" w:themeColor="accent1"/>
          <w:sz w:val="28"/>
          <w:szCs w:val="28"/>
        </w:rPr>
      </w:pPr>
    </w:p>
    <w:p w14:paraId="1D23EE85" w14:textId="77777777" w:rsidR="0027280D" w:rsidRPr="00E84071" w:rsidRDefault="0027280D" w:rsidP="0027280D">
      <w:pPr>
        <w:rPr>
          <w:rFonts w:ascii="AvenirNext forINTUIT" w:hAnsi="AvenirNext forINTUIT"/>
        </w:rPr>
      </w:pPr>
    </w:p>
    <w:p w14:paraId="06823910" w14:textId="77777777" w:rsidR="0027280D" w:rsidRPr="00E84071" w:rsidRDefault="0027280D" w:rsidP="0027280D">
      <w:pPr>
        <w:rPr>
          <w:rFonts w:ascii="AvenirNext forINTUIT" w:hAnsi="AvenirNext forINTUIT"/>
          <w:color w:val="476166" w:themeColor="accent1"/>
          <w:sz w:val="28"/>
          <w:szCs w:val="28"/>
        </w:rPr>
      </w:pPr>
    </w:p>
    <w:p w14:paraId="4CD3DEFF" w14:textId="77777777"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3107C4B9" w14:textId="77777777" w:rsidTr="004A5BE6">
        <w:trPr>
          <w:trHeight w:val="8602"/>
        </w:trPr>
        <w:tc>
          <w:tcPr>
            <w:tcW w:w="284" w:type="dxa"/>
          </w:tcPr>
          <w:p w14:paraId="771EC1B6" w14:textId="77777777" w:rsidR="0027280D" w:rsidRPr="007A1514" w:rsidRDefault="0027280D" w:rsidP="00A907C3">
            <w:pPr>
              <w:rPr>
                <w:rFonts w:ascii="AvenirNext forINTUIT" w:hAnsi="AvenirNext forINTUIT"/>
                <w:sz w:val="22"/>
                <w:szCs w:val="22"/>
              </w:rPr>
            </w:pPr>
          </w:p>
          <w:p w14:paraId="71FA6497" w14:textId="77777777" w:rsidR="0027280D" w:rsidRPr="007A1514" w:rsidRDefault="0027280D" w:rsidP="00A907C3">
            <w:pPr>
              <w:rPr>
                <w:rFonts w:ascii="AvenirNext forINTUIT" w:hAnsi="AvenirNext forINTUIT"/>
                <w:sz w:val="22"/>
                <w:szCs w:val="22"/>
              </w:rPr>
            </w:pPr>
          </w:p>
          <w:p w14:paraId="2DF1F044" w14:textId="77777777" w:rsidR="0027280D" w:rsidRPr="007A1514" w:rsidRDefault="0027280D" w:rsidP="00A907C3">
            <w:pPr>
              <w:rPr>
                <w:rFonts w:ascii="AvenirNext forINTUIT" w:hAnsi="AvenirNext forINTUIT"/>
                <w:sz w:val="22"/>
                <w:szCs w:val="22"/>
              </w:rPr>
            </w:pPr>
          </w:p>
          <w:p w14:paraId="359B1A79" w14:textId="77777777" w:rsidR="0027280D" w:rsidRPr="007A1514" w:rsidRDefault="0027280D" w:rsidP="00A907C3">
            <w:pPr>
              <w:rPr>
                <w:rFonts w:ascii="AvenirNext forINTUIT" w:hAnsi="AvenirNext forINTUIT"/>
                <w:sz w:val="22"/>
                <w:szCs w:val="22"/>
              </w:rPr>
            </w:pPr>
          </w:p>
        </w:tc>
        <w:tc>
          <w:tcPr>
            <w:tcW w:w="10064" w:type="dxa"/>
            <w:tcBorders>
              <w:top w:val="single" w:sz="18" w:space="0" w:color="476166" w:themeColor="accent1"/>
              <w:bottom w:val="single" w:sz="18" w:space="0" w:color="476166" w:themeColor="accent1"/>
            </w:tcBorders>
          </w:tcPr>
          <w:p w14:paraId="3261A52D" w14:textId="77777777" w:rsidR="007A1514" w:rsidRPr="007A1514" w:rsidRDefault="007A1514" w:rsidP="007A1514">
            <w:pPr>
              <w:rPr>
                <w:rFonts w:ascii="AvenirNext forINTUIT" w:hAnsi="AvenirNext forINTUIT"/>
                <w:sz w:val="22"/>
                <w:szCs w:val="22"/>
              </w:rPr>
            </w:pPr>
          </w:p>
          <w:p w14:paraId="0AD8295B" w14:textId="77777777" w:rsidR="007A1514" w:rsidRPr="007A1514" w:rsidRDefault="007A1514" w:rsidP="007A1514">
            <w:pPr>
              <w:rPr>
                <w:rFonts w:ascii="AvenirNext forINTUIT" w:hAnsi="AvenirNext forINTUIT"/>
                <w:b/>
                <w:sz w:val="22"/>
                <w:szCs w:val="22"/>
              </w:rPr>
            </w:pPr>
            <w:r w:rsidRPr="007A1514">
              <w:rPr>
                <w:rFonts w:ascii="AvenirNext forINTUIT" w:hAnsi="AvenirNext forINTUIT"/>
                <w:b/>
                <w:sz w:val="22"/>
                <w:szCs w:val="22"/>
              </w:rPr>
              <w:br w:type="page"/>
            </w:r>
          </w:p>
          <w:p w14:paraId="07915FBC" w14:textId="23F3D6CC" w:rsidR="0027280D" w:rsidRPr="007A1514" w:rsidRDefault="005D66AD" w:rsidP="005D66AD">
            <w:pPr>
              <w:pStyle w:val="NoSpacing"/>
              <w:jc w:val="center"/>
              <w:rPr>
                <w:rFonts w:ascii="AvenirNext forINTUIT" w:hAnsi="AvenirNext forINTUIT"/>
                <w:b/>
                <w:color w:val="476166" w:themeColor="accent1"/>
              </w:rPr>
            </w:pPr>
            <w:r>
              <w:rPr>
                <w:noProof/>
              </w:rPr>
              <w:drawing>
                <wp:inline distT="0" distB="0" distL="0" distR="0" wp14:anchorId="5C841245" wp14:editId="46758F61">
                  <wp:extent cx="4604657" cy="2761087"/>
                  <wp:effectExtent l="0" t="0" r="571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9526" cy="2764007"/>
                          </a:xfrm>
                          <a:prstGeom prst="rect">
                            <a:avLst/>
                          </a:prstGeom>
                        </pic:spPr>
                      </pic:pic>
                    </a:graphicData>
                  </a:graphic>
                </wp:inline>
              </w:drawing>
            </w:r>
          </w:p>
        </w:tc>
        <w:tc>
          <w:tcPr>
            <w:tcW w:w="442" w:type="dxa"/>
          </w:tcPr>
          <w:p w14:paraId="6F126DB6" w14:textId="77777777" w:rsidR="0027280D" w:rsidRPr="00E84071" w:rsidRDefault="0027280D" w:rsidP="00A907C3">
            <w:pPr>
              <w:rPr>
                <w:rFonts w:ascii="AvenirNext forINTUIT" w:hAnsi="AvenirNext forINTUIT"/>
              </w:rPr>
            </w:pPr>
          </w:p>
        </w:tc>
      </w:tr>
    </w:tbl>
    <w:p w14:paraId="1212AC60" w14:textId="77777777" w:rsidR="0027280D" w:rsidRPr="00E84071" w:rsidRDefault="0027280D" w:rsidP="0027280D">
      <w:pPr>
        <w:rPr>
          <w:rFonts w:ascii="AvenirNext forINTUIT" w:hAnsi="AvenirNext forINTUIT"/>
          <w:color w:val="476166" w:themeColor="accent1"/>
          <w:sz w:val="28"/>
          <w:szCs w:val="28"/>
        </w:rPr>
      </w:pPr>
    </w:p>
    <w:p w14:paraId="716B9712" w14:textId="77777777" w:rsidR="0027280D" w:rsidRPr="00E84071" w:rsidRDefault="0027280D" w:rsidP="0027280D">
      <w:pPr>
        <w:rPr>
          <w:rFonts w:ascii="AvenirNext forINTUIT" w:hAnsi="AvenirNext forINTUIT"/>
          <w:color w:val="476166" w:themeColor="accent1"/>
          <w:sz w:val="28"/>
          <w:szCs w:val="28"/>
        </w:rPr>
      </w:pPr>
    </w:p>
    <w:p w14:paraId="478F7038" w14:textId="77777777" w:rsidR="0027280D" w:rsidRPr="00E84071" w:rsidRDefault="0027280D" w:rsidP="0027280D">
      <w:pPr>
        <w:rPr>
          <w:rFonts w:ascii="AvenirNext forINTUIT" w:hAnsi="AvenirNext forINTUIT"/>
          <w:color w:val="476166" w:themeColor="accent1"/>
          <w:sz w:val="28"/>
          <w:szCs w:val="28"/>
        </w:rPr>
      </w:pPr>
    </w:p>
    <w:p w14:paraId="64D0F6B9" w14:textId="77777777" w:rsidR="0027280D" w:rsidRPr="00E84071" w:rsidRDefault="0027280D" w:rsidP="0027280D">
      <w:pPr>
        <w:rPr>
          <w:rFonts w:ascii="AvenirNext forINTUIT" w:hAnsi="AvenirNext forINTUIT"/>
          <w:color w:val="476166" w:themeColor="accent1"/>
          <w:sz w:val="28"/>
          <w:szCs w:val="28"/>
        </w:rPr>
      </w:pPr>
    </w:p>
    <w:p w14:paraId="3F960401" w14:textId="4277B07E" w:rsidR="0027280D" w:rsidRPr="00E84071" w:rsidRDefault="0027280D" w:rsidP="0027280D">
      <w:pPr>
        <w:rPr>
          <w:rFonts w:ascii="AvenirNext forINTUIT" w:hAnsi="AvenirNext forINTUIT"/>
          <w:color w:val="476166" w:themeColor="accent1"/>
          <w:sz w:val="28"/>
          <w:szCs w:val="28"/>
        </w:rPr>
      </w:pPr>
    </w:p>
    <w:p w14:paraId="3E459350" w14:textId="77777777" w:rsidR="0027280D" w:rsidRPr="00E84071" w:rsidRDefault="0027280D" w:rsidP="0027280D">
      <w:pPr>
        <w:rPr>
          <w:rFonts w:ascii="AvenirNext forINTUIT" w:hAnsi="AvenirNext forINTUIT"/>
          <w:color w:val="476166" w:themeColor="accent1"/>
          <w:sz w:val="28"/>
          <w:szCs w:val="28"/>
        </w:rPr>
      </w:pPr>
    </w:p>
    <w:p w14:paraId="0E314AF1" w14:textId="77777777" w:rsidR="0027280D" w:rsidRPr="00E84071" w:rsidRDefault="0027280D" w:rsidP="0027280D">
      <w:pPr>
        <w:rPr>
          <w:rFonts w:ascii="AvenirNext forINTUIT" w:hAnsi="AvenirNext forINTUIT"/>
          <w:color w:val="476166" w:themeColor="accent1"/>
          <w:sz w:val="28"/>
          <w:szCs w:val="28"/>
        </w:rPr>
      </w:pPr>
    </w:p>
    <w:p w14:paraId="1414C217" w14:textId="77777777" w:rsidR="0027280D" w:rsidRDefault="0027280D" w:rsidP="0027280D">
      <w:pPr>
        <w:rPr>
          <w:rFonts w:ascii="AvenirNext forINTUIT" w:hAnsi="AvenirNext forINTUIT"/>
          <w:color w:val="476166" w:themeColor="accent1"/>
          <w:sz w:val="28"/>
          <w:szCs w:val="28"/>
        </w:rPr>
      </w:pPr>
    </w:p>
    <w:p w14:paraId="7B66AB38" w14:textId="77777777" w:rsidR="0027280D" w:rsidRDefault="0027280D" w:rsidP="0027280D">
      <w:pPr>
        <w:rPr>
          <w:rFonts w:ascii="AvenirNext forINTUIT" w:hAnsi="AvenirNext forINTUIT"/>
          <w:color w:val="476166" w:themeColor="accent1"/>
          <w:sz w:val="28"/>
          <w:szCs w:val="28"/>
        </w:rPr>
      </w:pPr>
    </w:p>
    <w:p w14:paraId="2CC36C65" w14:textId="77777777" w:rsidR="0027280D" w:rsidRPr="00E84071" w:rsidRDefault="0027280D" w:rsidP="0027280D">
      <w:pPr>
        <w:rPr>
          <w:rFonts w:ascii="AvenirNext forINTUIT" w:hAnsi="AvenirNext forINTUIT"/>
        </w:rPr>
      </w:pPr>
    </w:p>
    <w:p w14:paraId="60222BA4" w14:textId="77777777" w:rsidR="0027280D" w:rsidRPr="00E84071" w:rsidRDefault="0027280D" w:rsidP="0027280D">
      <w:pPr>
        <w:rPr>
          <w:rFonts w:ascii="AvenirNext forINTUIT" w:hAnsi="AvenirNext forINTUIT"/>
          <w:color w:val="476166" w:themeColor="accent1"/>
          <w:sz w:val="28"/>
          <w:szCs w:val="28"/>
        </w:rPr>
      </w:pPr>
    </w:p>
    <w:p w14:paraId="19F12153" w14:textId="77777777" w:rsidR="0027280D" w:rsidRPr="00E84071" w:rsidRDefault="0027280D" w:rsidP="0027280D">
      <w:pPr>
        <w:rPr>
          <w:rFonts w:ascii="AvenirNext forINTUIT" w:hAnsi="AvenirNext forINTUIT"/>
          <w:color w:val="476166" w:themeColor="accent1"/>
          <w:sz w:val="28"/>
          <w:szCs w:val="28"/>
        </w:rPr>
      </w:pPr>
    </w:p>
    <w:p w14:paraId="6A53B93E" w14:textId="77777777" w:rsidR="001C501E" w:rsidRPr="00E84071" w:rsidRDefault="001C501E" w:rsidP="001C501E">
      <w:pPr>
        <w:rPr>
          <w:rFonts w:ascii="AvenirNext forINTUIT" w:hAnsi="AvenirNext forINTUIT"/>
        </w:rPr>
      </w:pPr>
    </w:p>
    <w:p w14:paraId="28F6680D" w14:textId="77777777" w:rsidR="001C501E" w:rsidRPr="00E84071" w:rsidRDefault="001C501E" w:rsidP="001C501E">
      <w:pPr>
        <w:rPr>
          <w:rFonts w:ascii="AvenirNext forINTUIT" w:hAnsi="AvenirNext forINTUIT"/>
          <w:color w:val="476166" w:themeColor="accent1"/>
          <w:sz w:val="28"/>
          <w:szCs w:val="28"/>
        </w:rPr>
      </w:pPr>
    </w:p>
    <w:p w14:paraId="10027D1D" w14:textId="77777777" w:rsidR="001C501E" w:rsidRPr="00E84071" w:rsidRDefault="001C501E" w:rsidP="001C501E">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1C501E" w:rsidRPr="00E84071" w14:paraId="413792C4" w14:textId="77777777" w:rsidTr="00A907C3">
        <w:trPr>
          <w:trHeight w:val="4546"/>
        </w:trPr>
        <w:tc>
          <w:tcPr>
            <w:tcW w:w="284" w:type="dxa"/>
          </w:tcPr>
          <w:p w14:paraId="4A867277" w14:textId="77777777" w:rsidR="001C501E" w:rsidRPr="00E84071" w:rsidRDefault="001C501E" w:rsidP="00A907C3">
            <w:pPr>
              <w:rPr>
                <w:rFonts w:ascii="AvenirNext forINTUIT" w:hAnsi="AvenirNext forINTUIT"/>
              </w:rPr>
            </w:pPr>
          </w:p>
          <w:p w14:paraId="22E20A29" w14:textId="77777777" w:rsidR="001C501E" w:rsidRPr="00E84071" w:rsidRDefault="001C501E" w:rsidP="00A907C3">
            <w:pPr>
              <w:rPr>
                <w:rFonts w:ascii="AvenirNext forINTUIT" w:hAnsi="AvenirNext forINTUIT"/>
              </w:rPr>
            </w:pPr>
          </w:p>
          <w:p w14:paraId="54AC92F2" w14:textId="77777777" w:rsidR="001C501E" w:rsidRPr="00E84071" w:rsidRDefault="001C501E" w:rsidP="00A907C3">
            <w:pPr>
              <w:rPr>
                <w:rFonts w:ascii="AvenirNext forINTUIT" w:hAnsi="AvenirNext forINTUIT"/>
              </w:rPr>
            </w:pPr>
          </w:p>
          <w:p w14:paraId="7B8E35C3" w14:textId="77777777" w:rsidR="001C501E" w:rsidRPr="00E84071" w:rsidRDefault="001C501E"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9B1709B" w14:textId="4525695D" w:rsidR="001C501E" w:rsidRPr="00894F7B" w:rsidRDefault="001C501E" w:rsidP="00A907C3">
            <w:pPr>
              <w:pStyle w:val="Heading5"/>
              <w:rPr>
                <w:rFonts w:ascii="AvenirNext forINTUIT" w:hAnsi="AvenirNext forINTUIT"/>
                <w:sz w:val="32"/>
                <w:szCs w:val="32"/>
              </w:rPr>
            </w:pPr>
            <w:r>
              <w:rPr>
                <w:rFonts w:ascii="AvenirNext forINTUIT" w:hAnsi="AvenirNext forINTUIT"/>
                <w:sz w:val="44"/>
                <w:szCs w:val="44"/>
              </w:rPr>
              <w:t>5.2 Detailed Description</w:t>
            </w:r>
            <w:r w:rsidR="00306EBE">
              <w:rPr>
                <w:rFonts w:ascii="AvenirNext forINTUIT" w:hAnsi="AvenirNext forINTUIT"/>
                <w:sz w:val="44"/>
                <w:szCs w:val="44"/>
              </w:rPr>
              <w:t xml:space="preserve">: </w:t>
            </w:r>
            <w:r w:rsidR="00D65AEA" w:rsidRPr="00306EBE">
              <w:rPr>
                <w:rFonts w:ascii="AvenirNext forINTUIT" w:hAnsi="AvenirNext forINTUIT"/>
                <w:sz w:val="44"/>
                <w:szCs w:val="44"/>
              </w:rPr>
              <w:t>Aims</w:t>
            </w:r>
          </w:p>
          <w:p w14:paraId="07D74029" w14:textId="42AD0AAF" w:rsidR="001C501E" w:rsidRPr="00C33FA9" w:rsidRDefault="001C501E" w:rsidP="00A907C3">
            <w:pPr>
              <w:pStyle w:val="NoSpacing"/>
              <w:rPr>
                <w:rFonts w:ascii="AvenirNext forINTUIT" w:hAnsi="AvenirNext forINTUIT"/>
              </w:rPr>
            </w:pPr>
          </w:p>
          <w:p w14:paraId="5FC28E01" w14:textId="6599B76D"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Team XVI intend to create an application that is easy for an elderly person to use and navigate. Most elderly people can be overwhelmed by technology and consequently are not interested in using it. Our aim was to detail the end-user experience and functionality. </w:t>
            </w:r>
          </w:p>
          <w:p w14:paraId="551EB42D" w14:textId="77777777" w:rsidR="002D5130" w:rsidRPr="002D5130" w:rsidRDefault="002D5130" w:rsidP="002D5130">
            <w:pPr>
              <w:pStyle w:val="NoSpacing"/>
              <w:rPr>
                <w:rFonts w:ascii="AvenirNext forINTUIT" w:hAnsi="AvenirNext forINTUIT"/>
              </w:rPr>
            </w:pPr>
          </w:p>
          <w:p w14:paraId="45CEB4EC" w14:textId="0AF9BB45"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Our first goal is to design a responsive user interface with larger buttons for the elderly. Elderly users are not as tech-literate as their younger counterparts, which could lead to confusion when needing to click on a link. Buttons however are a lot more intuitive for elderly users. For instance, even though they may still have troubles navigating, a television remote with big buttons can mostly be used by an elderly person. These buttons should also have visual representation of the function to create less confusion for the end user. </w:t>
            </w:r>
          </w:p>
          <w:p w14:paraId="2991EB9B" w14:textId="77777777" w:rsidR="002D5130" w:rsidRPr="002D5130" w:rsidRDefault="002D5130" w:rsidP="002D5130">
            <w:pPr>
              <w:pStyle w:val="NoSpacing"/>
              <w:rPr>
                <w:rFonts w:ascii="AvenirNext forINTUIT" w:hAnsi="AvenirNext forINTUIT"/>
              </w:rPr>
            </w:pPr>
          </w:p>
          <w:p w14:paraId="25FFA58A" w14:textId="17F4F861" w:rsidR="002D5130" w:rsidRPr="002D5130" w:rsidRDefault="002D5130" w:rsidP="002D5130">
            <w:pPr>
              <w:pStyle w:val="NoSpacing"/>
              <w:rPr>
                <w:rFonts w:ascii="AvenirNext forINTUIT" w:hAnsi="AvenirNext forINTUIT"/>
              </w:rPr>
            </w:pPr>
            <w:r w:rsidRPr="002D5130">
              <w:rPr>
                <w:rFonts w:ascii="AvenirNext forINTUIT" w:hAnsi="AvenirNext forINTUIT"/>
              </w:rPr>
              <w:t>We are committed to establishing two user interfaces for the end users of the application. One for users 65+ and another for the younger user. The team’s reasoning behind this is to keep settings and other more difficult menu items away from older users. These menus will cause intimidation and confusion. Younger users have much more experience with settings like changing passwords, and therefore they will be in control in these instances. The 65+ side of the application will mostly focus on communication. This leaves little to no menus for the elderly to get lost in.</w:t>
            </w:r>
          </w:p>
          <w:p w14:paraId="2BE966C6" w14:textId="77777777" w:rsidR="002D5130" w:rsidRPr="002D5130" w:rsidRDefault="002D5130" w:rsidP="002D5130">
            <w:pPr>
              <w:pStyle w:val="NoSpacing"/>
              <w:rPr>
                <w:rFonts w:ascii="AvenirNext forINTUIT" w:hAnsi="AvenirNext forINTUIT"/>
              </w:rPr>
            </w:pPr>
          </w:p>
          <w:p w14:paraId="5B7E76DF" w14:textId="77777777" w:rsidR="002D5130" w:rsidRPr="002D5130" w:rsidRDefault="002D5130" w:rsidP="002D5130">
            <w:pPr>
              <w:pStyle w:val="NoSpacing"/>
              <w:rPr>
                <w:rFonts w:ascii="AvenirNext forINTUIT" w:hAnsi="AvenirNext forINTUIT"/>
              </w:rPr>
            </w:pPr>
            <w:r w:rsidRPr="002D5130">
              <w:rPr>
                <w:rFonts w:ascii="AvenirNext forINTUIT" w:hAnsi="AvenirNext forINTUIT"/>
              </w:rPr>
              <w:t xml:space="preserve">Having not grown up with technology at an arm’s reach, the elderly are less likely to actively search out chat applications. In order to push the use of </w:t>
            </w:r>
            <w:proofErr w:type="spellStart"/>
            <w:r w:rsidRPr="002D5130">
              <w:rPr>
                <w:rFonts w:ascii="AvenirNext forINTUIT" w:hAnsi="AvenirNext forINTUIT"/>
              </w:rPr>
              <w:t>SocialCare</w:t>
            </w:r>
            <w:proofErr w:type="spellEnd"/>
            <w:r w:rsidRPr="002D5130">
              <w:rPr>
                <w:rFonts w:ascii="AvenirNext forINTUIT" w:hAnsi="AvenirNext forINTUIT"/>
              </w:rPr>
              <w:t xml:space="preserve"> Chat, we aim to market it more towards young people. Our goal here is to engage the young, informing them of the application’s special features for them to then educate their grandparents/parents about the app. This could be achieved by using millennial-</w:t>
            </w:r>
            <w:proofErr w:type="spellStart"/>
            <w:r w:rsidRPr="002D5130">
              <w:rPr>
                <w:rFonts w:ascii="AvenirNext forINTUIT" w:hAnsi="AvenirNext forINTUIT"/>
              </w:rPr>
              <w:t>esque</w:t>
            </w:r>
            <w:proofErr w:type="spellEnd"/>
            <w:r w:rsidRPr="002D5130">
              <w:rPr>
                <w:rFonts w:ascii="AvenirNext forINTUIT" w:hAnsi="AvenirNext forINTUIT"/>
              </w:rPr>
              <w:t xml:space="preserve"> marketing and advertising. Also, by designing the younger side of the application to feature elements that are very common in today’s popular applications.</w:t>
            </w:r>
          </w:p>
          <w:p w14:paraId="67C52628" w14:textId="77777777" w:rsidR="001C501E" w:rsidRPr="002D5130" w:rsidRDefault="001C501E" w:rsidP="00A907C3">
            <w:pPr>
              <w:pStyle w:val="NoSpacing"/>
              <w:rPr>
                <w:rFonts w:ascii="AvenirNext forINTUIT" w:hAnsi="AvenirNext forINTUIT"/>
              </w:rPr>
            </w:pPr>
          </w:p>
          <w:p w14:paraId="1155AE64" w14:textId="77777777" w:rsidR="001C501E" w:rsidRPr="00E84071" w:rsidRDefault="001C501E" w:rsidP="00A907C3">
            <w:pPr>
              <w:pStyle w:val="NoSpacing"/>
              <w:rPr>
                <w:rFonts w:ascii="AvenirNext forINTUIT" w:hAnsi="AvenirNext forINTUIT"/>
                <w:b/>
                <w:color w:val="476166" w:themeColor="accent1"/>
                <w:sz w:val="28"/>
                <w:szCs w:val="28"/>
              </w:rPr>
            </w:pPr>
          </w:p>
        </w:tc>
        <w:tc>
          <w:tcPr>
            <w:tcW w:w="442" w:type="dxa"/>
          </w:tcPr>
          <w:p w14:paraId="1F0FEE59" w14:textId="77777777" w:rsidR="001C501E" w:rsidRPr="00E84071" w:rsidRDefault="001C501E" w:rsidP="00A907C3">
            <w:pPr>
              <w:rPr>
                <w:rFonts w:ascii="AvenirNext forINTUIT" w:hAnsi="AvenirNext forINTUIT"/>
              </w:rPr>
            </w:pPr>
          </w:p>
        </w:tc>
      </w:tr>
    </w:tbl>
    <w:p w14:paraId="0C063928" w14:textId="77777777" w:rsidR="001C501E" w:rsidRPr="00E84071" w:rsidRDefault="001C501E" w:rsidP="001C501E">
      <w:pPr>
        <w:rPr>
          <w:rFonts w:ascii="AvenirNext forINTUIT" w:hAnsi="AvenirNext forINTUIT"/>
          <w:color w:val="476166" w:themeColor="accent1"/>
          <w:sz w:val="28"/>
          <w:szCs w:val="28"/>
        </w:rPr>
      </w:pPr>
    </w:p>
    <w:p w14:paraId="65CB5FBD" w14:textId="77777777" w:rsidR="001C501E" w:rsidRPr="00E84071" w:rsidRDefault="001C501E" w:rsidP="001C501E">
      <w:pPr>
        <w:rPr>
          <w:rFonts w:ascii="AvenirNext forINTUIT" w:hAnsi="AvenirNext forINTUIT"/>
          <w:color w:val="476166" w:themeColor="accent1"/>
          <w:sz w:val="28"/>
          <w:szCs w:val="28"/>
        </w:rPr>
      </w:pPr>
    </w:p>
    <w:p w14:paraId="4624B5F1" w14:textId="77777777" w:rsidR="001C501E" w:rsidRPr="00E84071" w:rsidRDefault="001C501E" w:rsidP="001C501E">
      <w:pPr>
        <w:rPr>
          <w:rFonts w:ascii="AvenirNext forINTUIT" w:hAnsi="AvenirNext forINTUIT"/>
          <w:color w:val="476166" w:themeColor="accent1"/>
          <w:sz w:val="28"/>
          <w:szCs w:val="28"/>
        </w:rPr>
      </w:pPr>
    </w:p>
    <w:p w14:paraId="0313C034" w14:textId="77777777" w:rsidR="0027280D" w:rsidRPr="00E84071" w:rsidRDefault="0027280D" w:rsidP="0027280D">
      <w:pPr>
        <w:rPr>
          <w:rFonts w:ascii="AvenirNext forINTUIT" w:hAnsi="AvenirNext forINTUIT"/>
          <w:color w:val="476166" w:themeColor="accent1"/>
          <w:sz w:val="28"/>
          <w:szCs w:val="28"/>
        </w:rPr>
      </w:pPr>
    </w:p>
    <w:p w14:paraId="27C135D4" w14:textId="77777777" w:rsidR="0027280D" w:rsidRPr="00E84071" w:rsidRDefault="0027280D" w:rsidP="0027280D">
      <w:pPr>
        <w:rPr>
          <w:rFonts w:ascii="AvenirNext forINTUIT" w:hAnsi="AvenirNext forINTUIT"/>
          <w:color w:val="476166" w:themeColor="accent1"/>
          <w:sz w:val="28"/>
          <w:szCs w:val="28"/>
        </w:rPr>
      </w:pPr>
    </w:p>
    <w:p w14:paraId="3A3ABC91" w14:textId="77777777" w:rsidR="0027280D" w:rsidRDefault="0027280D" w:rsidP="0027280D">
      <w:pPr>
        <w:rPr>
          <w:rFonts w:ascii="AvenirNext forINTUIT" w:hAnsi="AvenirNext forINTUIT"/>
          <w:color w:val="476166" w:themeColor="accent1"/>
          <w:sz w:val="28"/>
          <w:szCs w:val="28"/>
        </w:rPr>
      </w:pPr>
    </w:p>
    <w:p w14:paraId="7A60DA25" w14:textId="77777777" w:rsidR="0027280D" w:rsidRDefault="0027280D" w:rsidP="0027280D">
      <w:pPr>
        <w:rPr>
          <w:rFonts w:ascii="AvenirNext forINTUIT" w:hAnsi="AvenirNext forINTUIT"/>
          <w:color w:val="476166" w:themeColor="accent1"/>
          <w:sz w:val="28"/>
          <w:szCs w:val="28"/>
        </w:rPr>
      </w:pPr>
    </w:p>
    <w:p w14:paraId="0DF0FCE4" w14:textId="265CCCCD" w:rsidR="0027280D" w:rsidRPr="00E84071" w:rsidRDefault="0027280D" w:rsidP="0027280D">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27280D" w:rsidRPr="00E84071" w14:paraId="5EAF933A" w14:textId="77777777" w:rsidTr="004A5BE6">
        <w:trPr>
          <w:trHeight w:val="4546"/>
        </w:trPr>
        <w:tc>
          <w:tcPr>
            <w:tcW w:w="284" w:type="dxa"/>
          </w:tcPr>
          <w:p w14:paraId="71227DDC" w14:textId="77777777" w:rsidR="0027280D" w:rsidRPr="00E84071" w:rsidRDefault="0027280D" w:rsidP="00A907C3">
            <w:pPr>
              <w:rPr>
                <w:rFonts w:ascii="AvenirNext forINTUIT" w:hAnsi="AvenirNext forINTUIT"/>
              </w:rPr>
            </w:pPr>
          </w:p>
          <w:p w14:paraId="53434241" w14:textId="77777777" w:rsidR="0027280D" w:rsidRPr="00E84071" w:rsidRDefault="0027280D" w:rsidP="00A907C3">
            <w:pPr>
              <w:rPr>
                <w:rFonts w:ascii="AvenirNext forINTUIT" w:hAnsi="AvenirNext forINTUIT"/>
              </w:rPr>
            </w:pPr>
          </w:p>
          <w:p w14:paraId="56518FA7" w14:textId="77777777" w:rsidR="0027280D" w:rsidRPr="00E84071" w:rsidRDefault="0027280D" w:rsidP="00A907C3">
            <w:pPr>
              <w:rPr>
                <w:rFonts w:ascii="AvenirNext forINTUIT" w:hAnsi="AvenirNext forINTUIT"/>
              </w:rPr>
            </w:pPr>
          </w:p>
          <w:p w14:paraId="1200E3EB" w14:textId="77777777" w:rsidR="0027280D" w:rsidRPr="00E84071" w:rsidRDefault="0027280D"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47347793" w14:textId="7F6005EA" w:rsidR="0027280D" w:rsidRPr="00E84071" w:rsidRDefault="005442DB" w:rsidP="00A907C3">
            <w:pPr>
              <w:pStyle w:val="Heading5"/>
              <w:rPr>
                <w:rFonts w:ascii="AvenirNext forINTUIT" w:hAnsi="AvenirNext forINTUIT"/>
                <w:sz w:val="44"/>
                <w:szCs w:val="44"/>
              </w:rPr>
            </w:pPr>
            <w:r>
              <w:rPr>
                <w:rFonts w:ascii="AvenirNext forINTUIT" w:hAnsi="AvenirNext forINTUIT"/>
                <w:sz w:val="44"/>
                <w:szCs w:val="44"/>
              </w:rPr>
              <w:t>Plans and Progress</w:t>
            </w:r>
          </w:p>
          <w:p w14:paraId="42DC2E00" w14:textId="77777777" w:rsidR="0027280D" w:rsidRPr="005C5E40" w:rsidRDefault="0027280D" w:rsidP="005C5E40">
            <w:pPr>
              <w:pStyle w:val="NoSpacing"/>
              <w:rPr>
                <w:rFonts w:ascii="AvenirNext forINTUIT" w:hAnsi="AvenirNext forINTUIT"/>
              </w:rPr>
            </w:pPr>
          </w:p>
          <w:p w14:paraId="03C627BF"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From the Royal Melbourne Institute of Technology University, a group of five individuals, XVI, have come together to expand on an idea that was born during these unprecedented times we face through the </w:t>
            </w:r>
            <w:proofErr w:type="spellStart"/>
            <w:r w:rsidRPr="005C5E40">
              <w:rPr>
                <w:rFonts w:ascii="AvenirNext forINTUIT" w:hAnsi="AvenirNext forINTUIT"/>
                <w:color w:val="000000"/>
              </w:rPr>
              <w:t>COVID</w:t>
            </w:r>
            <w:proofErr w:type="spellEnd"/>
            <w:r w:rsidRPr="005C5E40">
              <w:rPr>
                <w:rFonts w:ascii="AvenirNext forINTUIT" w:hAnsi="AvenirNext forINTUIT"/>
                <w:color w:val="000000"/>
              </w:rPr>
              <w:t xml:space="preserve">-19 pandemic, introducing 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w:t>
            </w:r>
          </w:p>
          <w:p w14:paraId="63EF8B0C" w14:textId="77777777" w:rsidR="005442DB" w:rsidRPr="005C5E40" w:rsidRDefault="005442DB" w:rsidP="005C5E40">
            <w:pPr>
              <w:pStyle w:val="NoSpacing"/>
              <w:rPr>
                <w:rFonts w:ascii="AvenirNext forINTUIT" w:hAnsi="AvenirNext forINTUIT"/>
                <w:color w:val="000000"/>
              </w:rPr>
            </w:pPr>
          </w:p>
          <w:p w14:paraId="77B64231"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will connect the elderly or those with a disability, to their loved ones and allow them to engage through the use of technology. All members from XVI have such fond memories with their grandparents, some members also have close family members with a form of disability. Experiencing firsthand the struggles our loved ones go through has given us the motivation to create an application specifically designed for them, so they too can be connected.  </w:t>
            </w:r>
          </w:p>
          <w:p w14:paraId="26165527" w14:textId="77777777" w:rsidR="005442DB" w:rsidRPr="005C5E40" w:rsidRDefault="005442DB" w:rsidP="005C5E40">
            <w:pPr>
              <w:pStyle w:val="NoSpacing"/>
              <w:rPr>
                <w:rFonts w:ascii="AvenirNext forINTUIT" w:hAnsi="AvenirNext forINTUIT"/>
                <w:color w:val="000000"/>
              </w:rPr>
            </w:pPr>
          </w:p>
          <w:p w14:paraId="41CD7CAE"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rPr>
              <w:t xml:space="preserve">The </w:t>
            </w:r>
            <w:proofErr w:type="spellStart"/>
            <w:r w:rsidRPr="005C5E40">
              <w:rPr>
                <w:rFonts w:ascii="AvenirNext forINTUIT" w:hAnsi="AvenirNext forINTUIT"/>
              </w:rPr>
              <w:t>COVID</w:t>
            </w:r>
            <w:proofErr w:type="spellEnd"/>
            <w:r w:rsidRPr="005C5E40">
              <w:rPr>
                <w:rFonts w:ascii="AvenirNext forINTUIT" w:hAnsi="AvenirNext forINTUIT"/>
              </w:rPr>
              <w:t xml:space="preserve">-19 pandemic has caused us to be disconnected and isolated. The only way to connect is through technology. </w:t>
            </w:r>
            <w:r w:rsidRPr="005C5E40">
              <w:rPr>
                <w:rFonts w:ascii="AvenirNext forINTUIT" w:hAnsi="AvenirNext forINTUIT"/>
                <w:color w:val="000000"/>
              </w:rPr>
              <w:t xml:space="preserve">The focus of this application is to make digital contact with family and friends uncomplicated for those that may struggle with technology, we will also incorporate brain teasers for those that enjoy games. </w:t>
            </w:r>
          </w:p>
          <w:p w14:paraId="0334EBF1" w14:textId="77777777" w:rsidR="005442DB" w:rsidRPr="005C5E40" w:rsidRDefault="005442DB" w:rsidP="005C5E40">
            <w:pPr>
              <w:pStyle w:val="NoSpacing"/>
              <w:rPr>
                <w:rFonts w:ascii="AvenirNext forINTUIT" w:hAnsi="AvenirNext forINTUIT"/>
                <w:color w:val="000000"/>
              </w:rPr>
            </w:pPr>
          </w:p>
          <w:p w14:paraId="204C3007" w14:textId="77777777" w:rsidR="005442DB" w:rsidRPr="005C5E40" w:rsidRDefault="005442DB" w:rsidP="005C5E40">
            <w:pPr>
              <w:pStyle w:val="NoSpacing"/>
              <w:rPr>
                <w:rFonts w:ascii="AvenirNext forINTUIT" w:hAnsi="AvenirNext forINTUIT"/>
                <w:color w:val="000000"/>
              </w:rPr>
            </w:pPr>
            <w:r w:rsidRPr="005C5E40">
              <w:rPr>
                <w:rFonts w:ascii="AvenirNext forINTUIT" w:hAnsi="AvenirNext forINTUIT"/>
                <w:color w:val="000000"/>
              </w:rPr>
              <w:t xml:space="preserve">We are filled with passion and determination to develop our application. Although the depth of creating a web application was not initially realized, we have taken a step back to plan the development of the application first, designed for the elderly. As time progresses, we will look to expand on a mobile application and to develop a design for those with a disability too, initially focusing on a web application to ensure accessibility for everyone. It is important that we get this right and cater to our market accordingly. </w:t>
            </w:r>
          </w:p>
          <w:p w14:paraId="13DD898C" w14:textId="179A91BD" w:rsidR="0027280D" w:rsidRPr="005C5E40" w:rsidRDefault="0027280D" w:rsidP="005C5E40">
            <w:pPr>
              <w:pStyle w:val="NoSpacing"/>
              <w:rPr>
                <w:rFonts w:ascii="AvenirNext forINTUIT" w:hAnsi="AvenirNext forINTUIT"/>
                <w:color w:val="000000"/>
              </w:rPr>
            </w:pPr>
          </w:p>
          <w:p w14:paraId="5D69CDEF"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w:t>
            </w:r>
          </w:p>
          <w:p w14:paraId="3F0E2097" w14:textId="77777777" w:rsidR="000F3650" w:rsidRPr="005C5E40" w:rsidRDefault="000F3650" w:rsidP="005C5E40">
            <w:pPr>
              <w:pStyle w:val="NoSpacing"/>
              <w:rPr>
                <w:rFonts w:ascii="AvenirNext forINTUIT" w:hAnsi="AvenirNext forINTUIT"/>
                <w:color w:val="000000"/>
              </w:rPr>
            </w:pPr>
          </w:p>
          <w:p w14:paraId="1C0527BC" w14:textId="77777777" w:rsidR="000F3650" w:rsidRPr="005C5E40" w:rsidRDefault="000F3650" w:rsidP="005C5E40">
            <w:pPr>
              <w:pStyle w:val="NoSpacing"/>
              <w:rPr>
                <w:rFonts w:ascii="AvenirNext forINTUIT" w:hAnsi="AvenirNext forINTUIT"/>
                <w:color w:val="000000"/>
              </w:rPr>
            </w:pPr>
            <w:r w:rsidRPr="005C5E40">
              <w:rPr>
                <w:rFonts w:ascii="AvenirNext forINTUIT" w:hAnsi="AvenirNext forINTUIT"/>
                <w:color w:val="000000"/>
              </w:rPr>
              <w:t xml:space="preserve">The </w:t>
            </w:r>
            <w:proofErr w:type="spellStart"/>
            <w:r w:rsidRPr="005C5E40">
              <w:rPr>
                <w:rFonts w:ascii="AvenirNext forINTUIT" w:hAnsi="AvenirNext forINTUIT"/>
                <w:color w:val="000000"/>
              </w:rPr>
              <w:t>SocialCare</w:t>
            </w:r>
            <w:proofErr w:type="spellEnd"/>
            <w:r w:rsidRPr="005C5E40">
              <w:rPr>
                <w:rFonts w:ascii="AvenirNext forINTUIT" w:hAnsi="AvenirNext forINTUIT"/>
                <w:color w:val="000000"/>
              </w:rPr>
              <w:t xml:space="preserve"> Chat project will require various technical skills to successfully create and launch. The team at XVI worked really hard over 6 weeks with the hope of having a beta product. XVI was unable to meet the demands of creating a web application due to the extensive work that is required, therefore they predict their beta product will be ready by September 2020.</w:t>
            </w:r>
          </w:p>
          <w:p w14:paraId="34F287A4" w14:textId="77777777" w:rsidR="0027280D" w:rsidRPr="005C5E40" w:rsidRDefault="0027280D" w:rsidP="005C5E40">
            <w:pPr>
              <w:pStyle w:val="NoSpacing"/>
              <w:rPr>
                <w:rFonts w:ascii="AvenirNext forINTUIT" w:hAnsi="AvenirNext forINTUIT"/>
                <w:color w:val="000000"/>
              </w:rPr>
            </w:pPr>
          </w:p>
          <w:p w14:paraId="2AFCFC84" w14:textId="77777777"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application is intended to be in the form of a web application that is intuitive and user-friendly for our beloved elderly initially. For 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we aim to have voice-operated commands, a navigational layout that is simple to understand, along with the use of buttons. </w:t>
            </w:r>
          </w:p>
          <w:p w14:paraId="59210B0A" w14:textId="77777777" w:rsidR="0027280D" w:rsidRPr="00635D4C" w:rsidRDefault="0027280D" w:rsidP="00A907C3">
            <w:pPr>
              <w:pStyle w:val="NoSpacing"/>
              <w:rPr>
                <w:rFonts w:ascii="AvenirNext forINTUIT" w:hAnsi="AvenirNext forINTUIT"/>
                <w:color w:val="000000"/>
              </w:rPr>
            </w:pPr>
          </w:p>
          <w:p w14:paraId="07E67F1B" w14:textId="77777777" w:rsidR="00635D4C" w:rsidRDefault="00635D4C" w:rsidP="00A907C3">
            <w:pPr>
              <w:pStyle w:val="NoSpacing"/>
              <w:rPr>
                <w:rFonts w:ascii="AvenirNext forINTUIT" w:hAnsi="AvenirNext forINTUIT"/>
                <w:b/>
                <w:color w:val="476166" w:themeColor="accent1"/>
                <w:sz w:val="28"/>
                <w:szCs w:val="28"/>
              </w:rPr>
            </w:pPr>
          </w:p>
          <w:p w14:paraId="574A78DE" w14:textId="79F3CA2B" w:rsidR="00635D4C" w:rsidRPr="00E84071" w:rsidRDefault="00635D4C" w:rsidP="00A907C3">
            <w:pPr>
              <w:pStyle w:val="NoSpacing"/>
              <w:rPr>
                <w:rFonts w:ascii="AvenirNext forINTUIT" w:hAnsi="AvenirNext forINTUIT"/>
                <w:b/>
                <w:color w:val="476166" w:themeColor="accent1"/>
                <w:sz w:val="28"/>
                <w:szCs w:val="28"/>
              </w:rPr>
            </w:pPr>
          </w:p>
        </w:tc>
        <w:tc>
          <w:tcPr>
            <w:tcW w:w="442" w:type="dxa"/>
          </w:tcPr>
          <w:p w14:paraId="5F0BB1C4" w14:textId="77777777" w:rsidR="0027280D" w:rsidRPr="00E84071" w:rsidRDefault="0027280D" w:rsidP="00A907C3">
            <w:pPr>
              <w:rPr>
                <w:rFonts w:ascii="AvenirNext forINTUIT" w:hAnsi="AvenirNext forINTUIT"/>
              </w:rPr>
            </w:pPr>
          </w:p>
        </w:tc>
      </w:tr>
    </w:tbl>
    <w:p w14:paraId="10B00EE9" w14:textId="77777777" w:rsidR="0027280D" w:rsidRPr="00E84071" w:rsidRDefault="0027280D" w:rsidP="0027280D">
      <w:pPr>
        <w:rPr>
          <w:rFonts w:ascii="AvenirNext forINTUIT" w:hAnsi="AvenirNext forINTUIT"/>
          <w:color w:val="476166" w:themeColor="accent1"/>
          <w:sz w:val="28"/>
          <w:szCs w:val="28"/>
        </w:rPr>
      </w:pPr>
    </w:p>
    <w:p w14:paraId="1C8D7886" w14:textId="0E6572BE" w:rsidR="0027280D" w:rsidRPr="00E84071" w:rsidRDefault="0027280D" w:rsidP="0027280D">
      <w:pPr>
        <w:rPr>
          <w:rFonts w:ascii="AvenirNext forINTUIT" w:hAnsi="AvenirNext forINTUIT"/>
          <w:color w:val="476166" w:themeColor="accent1"/>
          <w:sz w:val="28"/>
          <w:szCs w:val="28"/>
        </w:rPr>
      </w:pPr>
    </w:p>
    <w:p w14:paraId="7A557EA6" w14:textId="694C5736" w:rsidR="0027280D" w:rsidRPr="00E84071" w:rsidRDefault="0027280D" w:rsidP="0027280D">
      <w:pPr>
        <w:rPr>
          <w:rFonts w:ascii="AvenirNext forINTUIT" w:hAnsi="AvenirNext forINTUIT"/>
          <w:color w:val="476166" w:themeColor="accent1"/>
          <w:sz w:val="28"/>
          <w:szCs w:val="28"/>
        </w:rPr>
      </w:pPr>
    </w:p>
    <w:p w14:paraId="1E19FC4C" w14:textId="77777777" w:rsidR="0027280D" w:rsidRPr="00E84071" w:rsidRDefault="0027280D" w:rsidP="0027280D">
      <w:pPr>
        <w:rPr>
          <w:rFonts w:ascii="AvenirNext forINTUIT" w:hAnsi="AvenirNext forINTUIT"/>
          <w:color w:val="476166" w:themeColor="accent1"/>
          <w:sz w:val="28"/>
          <w:szCs w:val="28"/>
        </w:rPr>
      </w:pPr>
    </w:p>
    <w:p w14:paraId="65F0BC42" w14:textId="77777777" w:rsidR="0027280D" w:rsidRPr="00E84071" w:rsidRDefault="0027280D" w:rsidP="0027280D">
      <w:pPr>
        <w:rPr>
          <w:rFonts w:ascii="AvenirNext forINTUIT" w:hAnsi="AvenirNext forINTUIT"/>
          <w:color w:val="476166" w:themeColor="accent1"/>
          <w:sz w:val="28"/>
          <w:szCs w:val="28"/>
        </w:rPr>
      </w:pPr>
    </w:p>
    <w:p w14:paraId="5F732935" w14:textId="77777777" w:rsidR="0027280D" w:rsidRDefault="0027280D" w:rsidP="0027280D">
      <w:pPr>
        <w:rPr>
          <w:rFonts w:ascii="AvenirNext forINTUIT" w:hAnsi="AvenirNext forINTUIT"/>
          <w:color w:val="476166" w:themeColor="accent1"/>
          <w:sz w:val="28"/>
          <w:szCs w:val="28"/>
        </w:rPr>
      </w:pPr>
    </w:p>
    <w:p w14:paraId="6000D269" w14:textId="77777777" w:rsidR="0027280D" w:rsidRDefault="0027280D" w:rsidP="0027280D">
      <w:pPr>
        <w:rPr>
          <w:rFonts w:ascii="AvenirNext forINTUIT" w:hAnsi="AvenirNext forINTUIT"/>
          <w:color w:val="476166" w:themeColor="accent1"/>
          <w:sz w:val="28"/>
          <w:szCs w:val="28"/>
        </w:rPr>
      </w:pPr>
    </w:p>
    <w:p w14:paraId="14C0BC30" w14:textId="77777777" w:rsidR="004A5BE6" w:rsidRPr="00E84071" w:rsidRDefault="004A5BE6" w:rsidP="004A5BE6">
      <w:pPr>
        <w:rPr>
          <w:rFonts w:ascii="AvenirNext forINTUIT" w:hAnsi="AvenirNext forINTUIT"/>
        </w:rPr>
      </w:pPr>
    </w:p>
    <w:p w14:paraId="41003F4D" w14:textId="69BFCDEB" w:rsidR="004A5BE6" w:rsidRPr="00E84071" w:rsidRDefault="004A5BE6" w:rsidP="004A5BE6">
      <w:pPr>
        <w:rPr>
          <w:rFonts w:ascii="AvenirNext forINTUIT" w:hAnsi="AvenirNext forINTUIT"/>
          <w:color w:val="476166" w:themeColor="accent1"/>
          <w:sz w:val="28"/>
          <w:szCs w:val="28"/>
        </w:rPr>
      </w:pPr>
    </w:p>
    <w:p w14:paraId="418939D9" w14:textId="4D395F6A"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2579BCD" w14:textId="77777777" w:rsidTr="0083126A">
        <w:trPr>
          <w:trHeight w:val="10445"/>
        </w:trPr>
        <w:tc>
          <w:tcPr>
            <w:tcW w:w="284" w:type="dxa"/>
          </w:tcPr>
          <w:p w14:paraId="487D219C" w14:textId="77777777" w:rsidR="004A5BE6" w:rsidRPr="00635D4C" w:rsidRDefault="004A5BE6" w:rsidP="00A907C3">
            <w:pPr>
              <w:rPr>
                <w:rFonts w:ascii="AvenirNext forINTUIT" w:hAnsi="AvenirNext forINTUIT"/>
                <w:color w:val="000000"/>
                <w:sz w:val="22"/>
                <w:szCs w:val="22"/>
              </w:rPr>
            </w:pPr>
          </w:p>
          <w:p w14:paraId="037F271B" w14:textId="77777777" w:rsidR="004A5BE6" w:rsidRPr="00635D4C" w:rsidRDefault="004A5BE6" w:rsidP="00A907C3">
            <w:pPr>
              <w:rPr>
                <w:rFonts w:ascii="AvenirNext forINTUIT" w:hAnsi="AvenirNext forINTUIT"/>
                <w:color w:val="000000"/>
                <w:sz w:val="22"/>
                <w:szCs w:val="22"/>
              </w:rPr>
            </w:pPr>
          </w:p>
          <w:p w14:paraId="400BEA96" w14:textId="77777777" w:rsidR="004A5BE6" w:rsidRPr="00635D4C" w:rsidRDefault="004A5BE6" w:rsidP="00A907C3">
            <w:pPr>
              <w:rPr>
                <w:rFonts w:ascii="AvenirNext forINTUIT" w:hAnsi="AvenirNext forINTUIT"/>
                <w:color w:val="000000"/>
                <w:sz w:val="22"/>
                <w:szCs w:val="22"/>
              </w:rPr>
            </w:pPr>
          </w:p>
          <w:p w14:paraId="243343AD" w14:textId="03D6247B" w:rsidR="004A5BE6" w:rsidRPr="00635D4C" w:rsidRDefault="004A5BE6" w:rsidP="00A907C3">
            <w:pPr>
              <w:rPr>
                <w:rFonts w:ascii="AvenirNext forINTUIT" w:hAnsi="AvenirNext forINTUIT"/>
                <w:color w:val="000000"/>
                <w:sz w:val="22"/>
                <w:szCs w:val="22"/>
              </w:rPr>
            </w:pPr>
          </w:p>
        </w:tc>
        <w:tc>
          <w:tcPr>
            <w:tcW w:w="10064" w:type="dxa"/>
            <w:tcBorders>
              <w:top w:val="single" w:sz="18" w:space="0" w:color="476166" w:themeColor="accent1"/>
              <w:bottom w:val="single" w:sz="18" w:space="0" w:color="476166" w:themeColor="accent1"/>
            </w:tcBorders>
          </w:tcPr>
          <w:p w14:paraId="3F2B1574" w14:textId="77777777" w:rsidR="00635D4C" w:rsidRDefault="00635D4C" w:rsidP="00635D4C">
            <w:pPr>
              <w:pBdr>
                <w:top w:val="nil"/>
                <w:left w:val="nil"/>
                <w:bottom w:val="nil"/>
                <w:right w:val="nil"/>
                <w:between w:val="nil"/>
              </w:pBdr>
              <w:rPr>
                <w:rFonts w:ascii="AvenirNext forINTUIT" w:hAnsi="AvenirNext forINTUIT"/>
                <w:color w:val="000000"/>
                <w:sz w:val="22"/>
                <w:szCs w:val="22"/>
              </w:rPr>
            </w:pPr>
          </w:p>
          <w:p w14:paraId="66EB4C57" w14:textId="255E1CE5" w:rsidR="00635D4C" w:rsidRPr="00635D4C" w:rsidRDefault="00D40076" w:rsidP="00635D4C">
            <w:pPr>
              <w:pBdr>
                <w:top w:val="nil"/>
                <w:left w:val="nil"/>
                <w:bottom w:val="nil"/>
                <w:right w:val="nil"/>
                <w:between w:val="nil"/>
              </w:pBdr>
              <w:rPr>
                <w:rFonts w:ascii="AvenirNext forINTUIT" w:hAnsi="AvenirNext forINTUIT"/>
                <w:color w:val="000000"/>
                <w:sz w:val="22"/>
                <w:szCs w:val="22"/>
              </w:rPr>
            </w:pPr>
            <w:r w:rsidRPr="00D40076">
              <w:rPr>
                <w:rFonts w:ascii="AvenirNext forINTUIT" w:hAnsi="AvenirNext forINTUIT"/>
                <w:noProof/>
                <w:color w:val="000000"/>
                <w:sz w:val="22"/>
                <w:szCs w:val="22"/>
              </w:rPr>
              <w:drawing>
                <wp:anchor distT="0" distB="0" distL="114300" distR="114300" simplePos="0" relativeHeight="251688960" behindDoc="1" locked="0" layoutInCell="1" allowOverlap="1" wp14:anchorId="0D905936" wp14:editId="1621E6C0">
                  <wp:simplePos x="0" y="0"/>
                  <wp:positionH relativeFrom="column">
                    <wp:posOffset>0</wp:posOffset>
                  </wp:positionH>
                  <wp:positionV relativeFrom="paragraph">
                    <wp:posOffset>699770</wp:posOffset>
                  </wp:positionV>
                  <wp:extent cx="1605280" cy="2540000"/>
                  <wp:effectExtent l="0" t="0" r="0" b="0"/>
                  <wp:wrapTight wrapText="bothSides">
                    <wp:wrapPolygon edited="0">
                      <wp:start x="3589" y="162"/>
                      <wp:lineTo x="2820" y="810"/>
                      <wp:lineTo x="2307" y="1944"/>
                      <wp:lineTo x="2307" y="18630"/>
                      <wp:lineTo x="3332" y="20088"/>
                      <wp:lineTo x="17687" y="20088"/>
                      <wp:lineTo x="18968" y="18630"/>
                      <wp:lineTo x="19225" y="2592"/>
                      <wp:lineTo x="18456" y="972"/>
                      <wp:lineTo x="17687" y="162"/>
                      <wp:lineTo x="3589" y="162"/>
                    </wp:wrapPolygon>
                  </wp:wrapTight>
                  <wp:docPr id="16" name="Picture 16" descr="C:\Users\vcotterell\Box\Vanessa\Vanessa Personal\Uni - RMIT\Intro to IT\Assignment 3\app pics\1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vcotterell\Box\Vanessa\Vanessa Personal\Uni - RMIT\Intro to IT\Assignment 3\app pics\1ope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05280" cy="25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5D4C" w:rsidRPr="00635D4C">
              <w:rPr>
                <w:rFonts w:ascii="AvenirNext forINTUIT" w:hAnsi="AvenirNext forINTUIT"/>
                <w:color w:val="000000"/>
                <w:sz w:val="22"/>
                <w:szCs w:val="22"/>
              </w:rPr>
              <w:t>We intend to use clear and concise language that steers clear from jargon and any form of millennial language. Ideally, we hope to implement different language options as we work to cater our application to as many people as possible. Languages will be analyzed to determine the most common language in our Australian elderly population, as well as considering the depth of the language. Languages we will consider implementing in due course will be Italian, Greek, Arabic and Mandarin/Cantonese.</w:t>
            </w:r>
          </w:p>
          <w:p w14:paraId="6BDC9F23" w14:textId="36852F9F"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9D1F362" w14:textId="516392A6"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We wanted to understand the psychology of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and utilize such </w:t>
            </w:r>
            <w:proofErr w:type="spellStart"/>
            <w:r w:rsidRPr="00635D4C">
              <w:rPr>
                <w:rFonts w:ascii="AvenirNext forINTUIT" w:hAnsi="AvenirNext forINTUIT"/>
                <w:color w:val="000000"/>
                <w:sz w:val="22"/>
                <w:szCs w:val="22"/>
              </w:rPr>
              <w:t>colours</w:t>
            </w:r>
            <w:proofErr w:type="spellEnd"/>
            <w:r w:rsidRPr="00635D4C">
              <w:rPr>
                <w:rFonts w:ascii="AvenirNext forINTUIT" w:hAnsi="AvenirNext forINTUIT"/>
                <w:color w:val="000000"/>
                <w:sz w:val="22"/>
                <w:szCs w:val="22"/>
              </w:rPr>
              <w:t xml:space="preserve"> that will resonate with the elderly generation and have a positive influence. The </w:t>
            </w:r>
            <w:proofErr w:type="spellStart"/>
            <w:r w:rsidRPr="00635D4C">
              <w:rPr>
                <w:rFonts w:ascii="AvenirNext forINTUIT" w:hAnsi="AvenirNext forINTUIT"/>
                <w:color w:val="000000"/>
                <w:sz w:val="22"/>
                <w:szCs w:val="22"/>
              </w:rPr>
              <w:t>colour</w:t>
            </w:r>
            <w:proofErr w:type="spellEnd"/>
            <w:r w:rsidRPr="00635D4C">
              <w:rPr>
                <w:rFonts w:ascii="AvenirNext forINTUIT" w:hAnsi="AvenirNext forINTUIT"/>
                <w:color w:val="000000"/>
                <w:sz w:val="22"/>
                <w:szCs w:val="22"/>
              </w:rPr>
              <w:t xml:space="preserve"> scheme we have chosen will be that of a simple setting with a blue and white theme; we have chosen blue as it calls to mind feelings of calmness and serenity.  </w:t>
            </w:r>
          </w:p>
          <w:p w14:paraId="5672BF35" w14:textId="1EA60449"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0B1E2E79" w14:textId="771150AA"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will consist of few features as we aim to solve a specific need, which is connecting the elderly with their loved ones; this will be through the use of text, phone and video chat.</w:t>
            </w:r>
          </w:p>
          <w:p w14:paraId="1FE97FBF" w14:textId="47CE0892"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p>
          <w:p w14:paraId="5BD6872B" w14:textId="214F831C" w:rsidR="00635D4C" w:rsidRPr="00635D4C" w:rsidRDefault="00635D4C" w:rsidP="00635D4C">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As a starting point, the home page will have a login or sign up option, there are two options when signing up depending on your age. We have designed The </w:t>
            </w:r>
            <w:proofErr w:type="spellStart"/>
            <w:r w:rsidRPr="00635D4C">
              <w:rPr>
                <w:rFonts w:ascii="AvenirNext forINTUIT" w:hAnsi="AvenirNext forINTUIT"/>
                <w:color w:val="000000"/>
                <w:sz w:val="22"/>
                <w:szCs w:val="22"/>
              </w:rPr>
              <w:t>SocialCare</w:t>
            </w:r>
            <w:proofErr w:type="spellEnd"/>
            <w:r w:rsidRPr="00635D4C">
              <w:rPr>
                <w:rFonts w:ascii="AvenirNext forINTUIT" w:hAnsi="AvenirNext forINTUIT"/>
                <w:color w:val="000000"/>
                <w:sz w:val="22"/>
                <w:szCs w:val="22"/>
              </w:rPr>
              <w:t xml:space="preserve"> Chat specifically like this so the end-user experience will be catered to them specifically. For example, the design of the elderly interface will be clear and simplified. Whereas the alternate interface will have additional functionalities and a slightly different interface.  This is to ensure every one of all ages can use the application and those that require additional support can get it.  </w:t>
            </w:r>
          </w:p>
          <w:p w14:paraId="50A88249" w14:textId="5858F455" w:rsidR="004A5BE6" w:rsidRPr="00635D4C" w:rsidRDefault="004A5BE6" w:rsidP="00A907C3">
            <w:pPr>
              <w:pStyle w:val="NoSpacing"/>
              <w:rPr>
                <w:rFonts w:ascii="AvenirNext forINTUIT" w:hAnsi="AvenirNext forINTUIT"/>
                <w:color w:val="000000"/>
              </w:rPr>
            </w:pPr>
          </w:p>
          <w:p w14:paraId="674C1F48" w14:textId="77777777" w:rsid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p>
          <w:p w14:paraId="42D741CA" w14:textId="58DE6817" w:rsidR="0083126A" w:rsidRPr="0083126A" w:rsidRDefault="0083126A" w:rsidP="0083126A">
            <w:pPr>
              <w:pBdr>
                <w:top w:val="nil"/>
                <w:left w:val="nil"/>
                <w:bottom w:val="nil"/>
                <w:right w:val="nil"/>
                <w:between w:val="nil"/>
              </w:pBdr>
              <w:rPr>
                <w:rFonts w:ascii="AvenirNext forINTUIT" w:hAnsi="AvenirNext forINTUIT"/>
                <w:b/>
                <w:color w:val="476166" w:themeColor="accent1"/>
                <w:sz w:val="32"/>
                <w:szCs w:val="44"/>
              </w:rPr>
            </w:pPr>
            <w:r w:rsidRPr="0083126A">
              <w:rPr>
                <w:rFonts w:ascii="AvenirNext forINTUIT" w:hAnsi="AvenirNext forINTUIT"/>
                <w:b/>
                <w:color w:val="476166" w:themeColor="accent1"/>
                <w:sz w:val="32"/>
                <w:szCs w:val="44"/>
              </w:rPr>
              <w:t>The elderly interface</w:t>
            </w:r>
          </w:p>
          <w:p w14:paraId="5703C224" w14:textId="201AA6DD"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p>
          <w:p w14:paraId="463BBE29"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Connect with loved ones: </w:t>
            </w:r>
          </w:p>
          <w:p w14:paraId="7CFB17FD" w14:textId="77777777"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635D4C">
              <w:rPr>
                <w:rFonts w:ascii="AvenirNext forINTUIT" w:hAnsi="AvenirNext forINTUIT"/>
                <w:color w:val="000000"/>
                <w:sz w:val="22"/>
                <w:szCs w:val="22"/>
              </w:rPr>
              <w:t xml:space="preserve">The text function will be a simple design for ease of use and will ideally have various language options so those who may not understand the English language as well as their own native language, can still connect with their loved ones with ease. Our beloved elderly will also be able to send and receive photos through the text interface (provided their phone supports it).  </w:t>
            </w:r>
          </w:p>
          <w:p w14:paraId="253A0BCD" w14:textId="77777777" w:rsidR="004A5BE6" w:rsidRDefault="004A5BE6" w:rsidP="00A907C3">
            <w:pPr>
              <w:pStyle w:val="NoSpacing"/>
              <w:rPr>
                <w:rFonts w:ascii="AvenirNext forINTUIT" w:hAnsi="AvenirNext forINTUIT"/>
                <w:color w:val="000000"/>
              </w:rPr>
            </w:pPr>
          </w:p>
          <w:p w14:paraId="6B9B19DC" w14:textId="313E99E8" w:rsidR="0083126A" w:rsidRPr="00635D4C"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device function will essentially be used exactly as a standard device keypad is designed, however, the difference is that they do not need to search for names and numbers, they can identify their loved one through a photo. </w:t>
            </w:r>
          </w:p>
        </w:tc>
        <w:tc>
          <w:tcPr>
            <w:tcW w:w="442" w:type="dxa"/>
          </w:tcPr>
          <w:p w14:paraId="383C09FA" w14:textId="77777777" w:rsidR="004A5BE6" w:rsidRPr="00E84071" w:rsidRDefault="004A5BE6" w:rsidP="00A907C3">
            <w:pPr>
              <w:rPr>
                <w:rFonts w:ascii="AvenirNext forINTUIT" w:hAnsi="AvenirNext forINTUIT"/>
              </w:rPr>
            </w:pPr>
          </w:p>
        </w:tc>
      </w:tr>
    </w:tbl>
    <w:p w14:paraId="23E42960" w14:textId="6917AC95" w:rsidR="004A5BE6" w:rsidRPr="00E84071" w:rsidRDefault="004A5BE6" w:rsidP="004A5BE6">
      <w:pPr>
        <w:rPr>
          <w:rFonts w:ascii="AvenirNext forINTUIT" w:hAnsi="AvenirNext forINTUIT"/>
          <w:color w:val="476166" w:themeColor="accent1"/>
          <w:sz w:val="28"/>
          <w:szCs w:val="28"/>
        </w:rPr>
      </w:pPr>
    </w:p>
    <w:p w14:paraId="44FFBAD1" w14:textId="2ADC3CB2" w:rsidR="004A5BE6" w:rsidRPr="00E84071" w:rsidRDefault="004A5BE6" w:rsidP="004A5BE6">
      <w:pPr>
        <w:rPr>
          <w:rFonts w:ascii="AvenirNext forINTUIT" w:hAnsi="AvenirNext forINTUIT"/>
          <w:color w:val="476166" w:themeColor="accent1"/>
          <w:sz w:val="28"/>
          <w:szCs w:val="28"/>
        </w:rPr>
      </w:pPr>
    </w:p>
    <w:p w14:paraId="21AEB8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90F1C84" w14:textId="77777777" w:rsidTr="0083126A">
        <w:trPr>
          <w:trHeight w:val="10728"/>
        </w:trPr>
        <w:tc>
          <w:tcPr>
            <w:tcW w:w="284" w:type="dxa"/>
          </w:tcPr>
          <w:p w14:paraId="46E10351" w14:textId="77777777" w:rsidR="004A5BE6" w:rsidRPr="00E84071" w:rsidRDefault="004A5BE6" w:rsidP="00A907C3">
            <w:pPr>
              <w:rPr>
                <w:rFonts w:ascii="AvenirNext forINTUIT" w:hAnsi="AvenirNext forINTUIT"/>
              </w:rPr>
            </w:pPr>
          </w:p>
          <w:p w14:paraId="41490DBF" w14:textId="77777777" w:rsidR="004A5BE6" w:rsidRPr="00E84071" w:rsidRDefault="004A5BE6" w:rsidP="00A907C3">
            <w:pPr>
              <w:rPr>
                <w:rFonts w:ascii="AvenirNext forINTUIT" w:hAnsi="AvenirNext forINTUIT"/>
              </w:rPr>
            </w:pPr>
          </w:p>
          <w:p w14:paraId="04F9ADC8" w14:textId="35AEE4F5"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4B4C1B7" w14:textId="484877F5" w:rsidR="0083126A" w:rsidRDefault="0083126A" w:rsidP="0083126A">
            <w:pPr>
              <w:pBdr>
                <w:top w:val="nil"/>
                <w:left w:val="nil"/>
                <w:bottom w:val="nil"/>
                <w:right w:val="nil"/>
                <w:between w:val="nil"/>
              </w:pBdr>
              <w:rPr>
                <w:rFonts w:ascii="AvenirNext forINTUIT" w:hAnsi="AvenirNext forINTUIT"/>
                <w:color w:val="000000"/>
                <w:sz w:val="22"/>
                <w:szCs w:val="22"/>
              </w:rPr>
            </w:pPr>
          </w:p>
          <w:p w14:paraId="1F4C33DB" w14:textId="6E252BD2"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aim is to minimize any sort of confusion and overwhelming feelings they may encounter when attempting to go through the phone's address book. To make the call, they will need to locate their loved one by their photo (and name), simply select call and choose between voice call </w:t>
            </w:r>
            <w:proofErr w:type="gramStart"/>
            <w:r w:rsidRPr="0083126A">
              <w:rPr>
                <w:rFonts w:ascii="AvenirNext forINTUIT" w:hAnsi="AvenirNext forINTUIT"/>
                <w:color w:val="000000"/>
                <w:sz w:val="22"/>
                <w:szCs w:val="22"/>
              </w:rPr>
              <w:t>or</w:t>
            </w:r>
            <w:proofErr w:type="gramEnd"/>
            <w:r w:rsidRPr="0083126A">
              <w:rPr>
                <w:rFonts w:ascii="AvenirNext forINTUIT" w:hAnsi="AvenirNext forINTUIT"/>
                <w:color w:val="000000"/>
                <w:sz w:val="22"/>
                <w:szCs w:val="22"/>
              </w:rPr>
              <w:t xml:space="preserve"> video call.</w:t>
            </w:r>
          </w:p>
          <w:p w14:paraId="4FB3F573" w14:textId="352AA2DF" w:rsidR="004A5BE6" w:rsidRPr="0083126A" w:rsidRDefault="004A5BE6" w:rsidP="00A907C3">
            <w:pPr>
              <w:pStyle w:val="NoSpacing"/>
              <w:rPr>
                <w:rFonts w:ascii="AvenirNext forINTUIT" w:hAnsi="AvenirNext forINTUIT"/>
                <w:color w:val="000000"/>
              </w:rPr>
            </w:pPr>
          </w:p>
          <w:p w14:paraId="6395391C" w14:textId="2F14FEF3"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video interface will also be very simple, there will not be additional functionalities such as filters. Only the option to change what way the camera is looking. The final feature of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is the games! It is important to keep the brain as active as possible and to exercise the muscle, so we aim to have a variety of the games that our elderly generation may find interesting enough to get involved. Initially, we will look to include games such as chess and checkers, and cards and continue to add games and brain teasers as time progresses. </w:t>
            </w:r>
          </w:p>
          <w:p w14:paraId="6EBCE3B3" w14:textId="35747FF4"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5F7845E2" w14:textId="4E3495DA"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All aspects of the application are important and have a pivotal role. We must design the web application to be user-friendly and intuitive. We will roll out the application directly to the web for ease of access.</w:t>
            </w:r>
            <w:r w:rsidR="00D40076">
              <w:rPr>
                <w:rFonts w:ascii="AvenirNext forINTUIT" w:hAnsi="AvenirNext forINTUIT"/>
                <w:noProof/>
                <w:color w:val="000000"/>
                <w:sz w:val="22"/>
                <w:szCs w:val="22"/>
              </w:rPr>
              <w:t xml:space="preserve"> </w:t>
            </w:r>
          </w:p>
          <w:p w14:paraId="241DD2AF" w14:textId="77777777" w:rsidR="0083126A" w:rsidRPr="0083126A" w:rsidRDefault="0083126A" w:rsidP="0083126A">
            <w:pPr>
              <w:rPr>
                <w:rFonts w:ascii="AvenirNext forINTUIT" w:hAnsi="AvenirNext forINTUIT"/>
                <w:color w:val="000000"/>
                <w:sz w:val="16"/>
                <w:szCs w:val="16"/>
              </w:rPr>
            </w:pPr>
          </w:p>
          <w:p w14:paraId="27284669"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4F2204E2" w14:textId="77777777" w:rsidR="0083126A" w:rsidRPr="0083126A" w:rsidRDefault="0083126A" w:rsidP="0083126A">
            <w:pPr>
              <w:pBdr>
                <w:top w:val="nil"/>
                <w:left w:val="nil"/>
                <w:bottom w:val="nil"/>
                <w:right w:val="nil"/>
                <w:between w:val="nil"/>
              </w:pBdr>
              <w:rPr>
                <w:rFonts w:ascii="AvenirNext forINTUIT" w:hAnsi="AvenirNext forINTUIT"/>
                <w:color w:val="000000"/>
                <w:sz w:val="16"/>
                <w:szCs w:val="16"/>
              </w:rPr>
            </w:pPr>
          </w:p>
          <w:p w14:paraId="67222AAA"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There are three main online application development tools: Amazon Web Services (AWS), Google App Engine and Microsoft Azure. We intend to create a web application that can also be accessed in a mobile format. After careful consideration at XVI, we have decided to go with Microsoft Azure in conjunction with Eclipse IDE as our development suite, storage warehouse and launching platform.</w:t>
            </w:r>
          </w:p>
          <w:p w14:paraId="62134D1D"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Microsoft Azure offers extensive testing and DevOps tools, expansive middleware, an enormous data staging ground that scales with usage, virtual machines to use as containers and simple compatibility with Eclipse for front-end support as well as an unimaginable amount of other functions.</w:t>
            </w:r>
          </w:p>
          <w:p w14:paraId="198238DD" w14:textId="77777777" w:rsidR="0083126A" w:rsidRPr="0083126A" w:rsidRDefault="0083126A" w:rsidP="0083126A">
            <w:pPr>
              <w:pBdr>
                <w:top w:val="nil"/>
                <w:left w:val="nil"/>
                <w:bottom w:val="nil"/>
                <w:right w:val="nil"/>
                <w:between w:val="nil"/>
              </w:pBdr>
              <w:ind w:left="720"/>
              <w:rPr>
                <w:rFonts w:ascii="AvenirNext forINTUIT" w:hAnsi="AvenirNext forINTUIT"/>
                <w:color w:val="000000"/>
                <w:sz w:val="22"/>
                <w:szCs w:val="22"/>
              </w:rPr>
            </w:pPr>
          </w:p>
          <w:p w14:paraId="33CC3C45" w14:textId="08954258"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can use Java to code the back end and JavaFX for the front-end in Eclipse. Both offer fantastic platforms to work off and have shared functionality between the two. After the development of our application, we can perform containerized testing against massive, pre-structured data-pools created by Microsoft, also in </w:t>
            </w:r>
            <w:r>
              <w:rPr>
                <w:rFonts w:ascii="AvenirNext forINTUIT" w:hAnsi="AvenirNext forINTUIT"/>
                <w:color w:val="000000"/>
                <w:sz w:val="22"/>
                <w:szCs w:val="22"/>
              </w:rPr>
              <w:t xml:space="preserve">Microsoft </w:t>
            </w:r>
            <w:r w:rsidRPr="0083126A">
              <w:rPr>
                <w:rFonts w:ascii="AvenirNext forINTUIT" w:hAnsi="AvenirNext forINTUIT"/>
                <w:color w:val="000000"/>
                <w:sz w:val="22"/>
                <w:szCs w:val="22"/>
              </w:rPr>
              <w:t xml:space="preserve">Azure, which replicate devices in real-world situations. This ensures we can perform thorough testing without having to establish real-world scenarios, expanding the scope of our testing, and allowing us to ready ourselves for the market. These tests will then allow us to go into alpha-testing in isolated, situationally specific, environments like aged-care facilities and schools. </w:t>
            </w:r>
          </w:p>
          <w:p w14:paraId="3D30EF9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E54E32C" w14:textId="7702DCE9" w:rsid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As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grows, so will the staging ground set by Microsoft </w:t>
            </w:r>
            <w:proofErr w:type="gramStart"/>
            <w:r w:rsidRPr="0083126A">
              <w:rPr>
                <w:rFonts w:ascii="AvenirNext forINTUIT" w:hAnsi="AvenirNext forINTUIT"/>
                <w:color w:val="000000"/>
                <w:sz w:val="22"/>
                <w:szCs w:val="22"/>
              </w:rPr>
              <w:t>Azure.</w:t>
            </w:r>
            <w:proofErr w:type="gramEnd"/>
            <w:r w:rsidRPr="0083126A">
              <w:rPr>
                <w:rFonts w:ascii="AvenirNext forINTUIT" w:hAnsi="AvenirNext forINTUIT"/>
                <w:color w:val="000000"/>
                <w:sz w:val="22"/>
                <w:szCs w:val="22"/>
              </w:rPr>
              <w:t xml:space="preserve"> With extra data availability and future development capabilities always at-the-ready Social-Care Chat, like the market and our families, never has to stop growing.</w:t>
            </w:r>
          </w:p>
          <w:p w14:paraId="43E1D56C" w14:textId="77777777" w:rsidR="0083126A" w:rsidRDefault="0083126A" w:rsidP="0083126A">
            <w:pPr>
              <w:pBdr>
                <w:top w:val="nil"/>
                <w:left w:val="nil"/>
                <w:bottom w:val="nil"/>
                <w:right w:val="nil"/>
                <w:between w:val="nil"/>
              </w:pBdr>
              <w:rPr>
                <w:rFonts w:ascii="AvenirNext forINTUIT" w:hAnsi="AvenirNext forINTUIT"/>
                <w:color w:val="000000"/>
                <w:sz w:val="22"/>
                <w:szCs w:val="22"/>
              </w:rPr>
            </w:pPr>
          </w:p>
          <w:p w14:paraId="45DC0EAD" w14:textId="27D32715"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tc>
        <w:tc>
          <w:tcPr>
            <w:tcW w:w="442" w:type="dxa"/>
          </w:tcPr>
          <w:p w14:paraId="262BCAC8" w14:textId="77777777" w:rsidR="004A5BE6" w:rsidRPr="00E84071" w:rsidRDefault="004A5BE6" w:rsidP="00A907C3">
            <w:pPr>
              <w:rPr>
                <w:rFonts w:ascii="AvenirNext forINTUIT" w:hAnsi="AvenirNext forINTUIT"/>
              </w:rPr>
            </w:pPr>
          </w:p>
        </w:tc>
      </w:tr>
    </w:tbl>
    <w:p w14:paraId="53C5E731" w14:textId="77777777" w:rsidR="004A5BE6" w:rsidRPr="00E84071" w:rsidRDefault="004A5BE6" w:rsidP="004A5BE6">
      <w:pPr>
        <w:rPr>
          <w:rFonts w:ascii="AvenirNext forINTUIT" w:hAnsi="AvenirNext forINTUIT"/>
          <w:color w:val="476166" w:themeColor="accent1"/>
          <w:sz w:val="28"/>
          <w:szCs w:val="28"/>
        </w:rPr>
      </w:pPr>
    </w:p>
    <w:p w14:paraId="6A432AB9" w14:textId="77777777" w:rsidR="004A5BE6" w:rsidRPr="00E84071" w:rsidRDefault="004A5BE6" w:rsidP="004A5BE6">
      <w:pPr>
        <w:rPr>
          <w:rFonts w:ascii="AvenirNext forINTUIT" w:hAnsi="AvenirNext forINTUIT"/>
          <w:color w:val="476166" w:themeColor="accent1"/>
          <w:sz w:val="28"/>
          <w:szCs w:val="28"/>
        </w:rPr>
      </w:pPr>
    </w:p>
    <w:p w14:paraId="2DCAF8F0" w14:textId="77777777" w:rsidR="004A5BE6" w:rsidRPr="00E84071" w:rsidRDefault="004A5BE6" w:rsidP="004A5BE6">
      <w:pPr>
        <w:rPr>
          <w:rFonts w:ascii="AvenirNext forINTUIT" w:hAnsi="AvenirNext forINTUIT"/>
          <w:color w:val="476166" w:themeColor="accent1"/>
          <w:sz w:val="28"/>
          <w:szCs w:val="28"/>
        </w:rPr>
      </w:pPr>
    </w:p>
    <w:p w14:paraId="7593896D" w14:textId="21742F4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1098713" w14:textId="77777777" w:rsidR="004A5BE6" w:rsidRPr="00E84071" w:rsidRDefault="004A5BE6" w:rsidP="004A5BE6">
      <w:pPr>
        <w:rPr>
          <w:rFonts w:ascii="AvenirNext forINTUIT" w:hAnsi="AvenirNext forINTUIT"/>
        </w:rPr>
      </w:pPr>
    </w:p>
    <w:p w14:paraId="258FAE3C" w14:textId="77777777" w:rsidR="004A5BE6" w:rsidRPr="00E84071" w:rsidRDefault="004A5BE6" w:rsidP="004A5BE6">
      <w:pPr>
        <w:rPr>
          <w:rFonts w:ascii="AvenirNext forINTUIT" w:hAnsi="AvenirNext forINTUIT"/>
          <w:color w:val="476166" w:themeColor="accent1"/>
          <w:sz w:val="28"/>
          <w:szCs w:val="28"/>
        </w:rPr>
      </w:pPr>
    </w:p>
    <w:p w14:paraId="141BEE78"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0FB9100" w14:textId="77777777" w:rsidTr="00A907C3">
        <w:trPr>
          <w:trHeight w:val="4546"/>
        </w:trPr>
        <w:tc>
          <w:tcPr>
            <w:tcW w:w="284" w:type="dxa"/>
          </w:tcPr>
          <w:p w14:paraId="0E982DB1" w14:textId="77777777" w:rsidR="004A5BE6" w:rsidRPr="00E84071" w:rsidRDefault="004A5BE6" w:rsidP="00A907C3">
            <w:pPr>
              <w:rPr>
                <w:rFonts w:ascii="AvenirNext forINTUIT" w:hAnsi="AvenirNext forINTUIT"/>
              </w:rPr>
            </w:pPr>
          </w:p>
          <w:p w14:paraId="7F1D8656" w14:textId="77777777" w:rsidR="004A5BE6" w:rsidRPr="00E84071" w:rsidRDefault="004A5BE6" w:rsidP="00A907C3">
            <w:pPr>
              <w:rPr>
                <w:rFonts w:ascii="AvenirNext forINTUIT" w:hAnsi="AvenirNext forINTUIT"/>
              </w:rPr>
            </w:pPr>
          </w:p>
          <w:p w14:paraId="2AB7836F" w14:textId="77777777" w:rsidR="004A5BE6" w:rsidRPr="00E84071" w:rsidRDefault="004A5BE6" w:rsidP="00A907C3">
            <w:pPr>
              <w:rPr>
                <w:rFonts w:ascii="AvenirNext forINTUIT" w:hAnsi="AvenirNext forINTUIT"/>
              </w:rPr>
            </w:pPr>
          </w:p>
          <w:p w14:paraId="5D3A0C45"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2077EC9C" w14:textId="455A6ED9"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193A4605" w14:textId="6824382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7D3C696" w14:textId="7CFE8023"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Upon launching our application, we will need to commence with the marketing of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We know that our target market will be generation X, Y, and Z as they will be the ones to decide if it is right for their loved one and create interest with their elderly friend or family member.  </w:t>
            </w:r>
          </w:p>
          <w:p w14:paraId="527636F1" w14:textId="1EFC0DB9"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1C269C36" w14:textId="7D466471"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first stage of the XVI advertising and launch plan for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will focus on </w:t>
            </w:r>
            <w:proofErr w:type="gramStart"/>
            <w:r w:rsidRPr="0083126A">
              <w:rPr>
                <w:rFonts w:ascii="AvenirNext forINTUIT" w:hAnsi="AvenirNext forINTUIT"/>
                <w:color w:val="000000"/>
                <w:sz w:val="22"/>
                <w:szCs w:val="22"/>
              </w:rPr>
              <w:t>creating</w:t>
            </w:r>
            <w:r w:rsidR="00D40076">
              <w:rPr>
                <w:rFonts w:ascii="AvenirNext forINTUIT" w:hAnsi="AvenirNext forINTUIT"/>
                <w:noProof/>
                <w:color w:val="000000"/>
                <w:sz w:val="22"/>
                <w:szCs w:val="22"/>
              </w:rPr>
              <w:t xml:space="preserve"> </w:t>
            </w:r>
            <w:r w:rsidRPr="0083126A">
              <w:rPr>
                <w:rFonts w:ascii="AvenirNext forINTUIT" w:hAnsi="AvenirNext forINTUIT"/>
                <w:color w:val="000000"/>
                <w:sz w:val="22"/>
                <w:szCs w:val="22"/>
              </w:rPr>
              <w:t xml:space="preserve"> brand</w:t>
            </w:r>
            <w:proofErr w:type="gramEnd"/>
            <w:r w:rsidRPr="0083126A">
              <w:rPr>
                <w:rFonts w:ascii="AvenirNext forINTUIT" w:hAnsi="AvenirNext forINTUIT"/>
                <w:color w:val="000000"/>
                <w:sz w:val="22"/>
                <w:szCs w:val="22"/>
              </w:rPr>
              <w:t xml:space="preserve"> awareness through the likes of social media such as Facebook, Instagram, and YouTube. We will aim to attend various age care facilities and demonstrate our application to the elderly, their family and friends that are visiting as well as the workers. We know that our application will thrive through word of mouth marketing therefore it is imperative we show them the product, how easy it is to use and the benefits. </w:t>
            </w:r>
          </w:p>
          <w:p w14:paraId="1043833C"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090E507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The second stage of our advertising plan for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application will be through using print media, radio and television advertising to create further brand awareness around our application that aims to solve the current disconnection. A variety of promotional content will be required, such as images of individuals using our application, and a short informational video that can be used for television. The advertisements will all focus on the benefits of The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the ease of use, our contact information, and how to download the application.</w:t>
            </w:r>
          </w:p>
          <w:p w14:paraId="0530C902"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3B9C0FEB"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r w:rsidRPr="0083126A">
              <w:rPr>
                <w:rFonts w:ascii="AvenirNext forINTUIT" w:hAnsi="AvenirNext forINTUIT"/>
                <w:color w:val="000000"/>
                <w:sz w:val="22"/>
                <w:szCs w:val="22"/>
              </w:rPr>
              <w:t xml:space="preserve">We are looking to invest heavily in our marketing; therefore, we must ensure that we market correctly by sourcing professionals.  Throughout all of this, we will gather and analyze data from all aspects of marketing we invest to better understand what marketing approach performs effectively so we can continue to invest our time and money in the right areas. </w:t>
            </w:r>
          </w:p>
          <w:p w14:paraId="6D1B7B11" w14:textId="77777777" w:rsidR="0083126A" w:rsidRPr="0083126A" w:rsidRDefault="0083126A" w:rsidP="0083126A">
            <w:pPr>
              <w:pBdr>
                <w:top w:val="nil"/>
                <w:left w:val="nil"/>
                <w:bottom w:val="nil"/>
                <w:right w:val="nil"/>
                <w:between w:val="nil"/>
              </w:pBdr>
              <w:rPr>
                <w:rFonts w:ascii="AvenirNext forINTUIT" w:hAnsi="AvenirNext forINTUIT"/>
                <w:color w:val="000000"/>
                <w:sz w:val="22"/>
                <w:szCs w:val="22"/>
              </w:rPr>
            </w:pPr>
          </w:p>
          <w:p w14:paraId="75C6C29C" w14:textId="6AB4586D"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intend to distribute </w:t>
            </w:r>
            <w:proofErr w:type="spellStart"/>
            <w:r w:rsidRPr="0083126A">
              <w:rPr>
                <w:rFonts w:ascii="AvenirNext forINTUIT" w:hAnsi="AvenirNext forINTUIT"/>
                <w:color w:val="000000"/>
                <w:sz w:val="22"/>
                <w:szCs w:val="22"/>
              </w:rPr>
              <w:t>SocialCare</w:t>
            </w:r>
            <w:proofErr w:type="spellEnd"/>
            <w:r w:rsidRPr="0083126A">
              <w:rPr>
                <w:rFonts w:ascii="AvenirNext forINTUIT" w:hAnsi="AvenirNext forINTUIT"/>
                <w:color w:val="000000"/>
                <w:sz w:val="22"/>
                <w:szCs w:val="22"/>
              </w:rPr>
              <w:t xml:space="preserve"> Chat among care facilities around Australia, and in the future distributed worldwide. </w:t>
            </w:r>
          </w:p>
          <w:p w14:paraId="6524C7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p>
          <w:p w14:paraId="4F1655EA" w14:textId="77777777" w:rsidR="0083126A" w:rsidRPr="0083126A" w:rsidRDefault="0083126A" w:rsidP="0083126A">
            <w:pPr>
              <w:pBdr>
                <w:top w:val="nil"/>
                <w:left w:val="nil"/>
                <w:bottom w:val="nil"/>
                <w:right w:val="nil"/>
                <w:between w:val="nil"/>
              </w:pBdr>
              <w:jc w:val="center"/>
              <w:rPr>
                <w:rFonts w:ascii="AvenirNext forINTUIT" w:hAnsi="AvenirNext forINTUIT"/>
                <w:color w:val="000000"/>
                <w:sz w:val="22"/>
                <w:szCs w:val="22"/>
              </w:rPr>
            </w:pPr>
            <w:r w:rsidRPr="0083126A">
              <w:rPr>
                <w:rFonts w:ascii="AvenirNext forINTUIT" w:hAnsi="AvenirNext forINTUIT"/>
                <w:color w:val="000000"/>
                <w:sz w:val="22"/>
                <w:szCs w:val="22"/>
              </w:rPr>
              <w:t>***********************</w:t>
            </w:r>
          </w:p>
          <w:p w14:paraId="5F9D8455" w14:textId="293BA460"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XVI wants to create a web application designed specifically for the elderly and those with a disability. Together, we devised a plan on how we will go about creating our beta application. Initially, we explored and compared Microsoft Azure, Amazon Web Services and Google Engine. We ultimately decided to use Microsoft Azure. The entire team signed up and proceeded to learn Microsoft Azure, only realizing how extensive the platform is. It became a little overwhelming for all and with little time, the team was starting to stress. </w:t>
            </w:r>
          </w:p>
          <w:p w14:paraId="701DADA5" w14:textId="77777777" w:rsidR="0083126A" w:rsidRPr="0083126A" w:rsidRDefault="0083126A" w:rsidP="0083126A">
            <w:pPr>
              <w:rPr>
                <w:rFonts w:ascii="AvenirNext forINTUIT" w:hAnsi="AvenirNext forINTUIT"/>
                <w:color w:val="000000"/>
                <w:sz w:val="22"/>
                <w:szCs w:val="22"/>
              </w:rPr>
            </w:pPr>
          </w:p>
          <w:p w14:paraId="38EAAB63" w14:textId="77777777" w:rsidR="0083126A" w:rsidRP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Whilst attempting to learn Microsoft Azure, we were also working through how we were going to develop the desired applications. We investigated the use of a third party such as Flutter or </w:t>
            </w:r>
            <w:proofErr w:type="spellStart"/>
            <w:r w:rsidRPr="0083126A">
              <w:rPr>
                <w:rFonts w:ascii="AvenirNext forINTUIT" w:hAnsi="AvenirNext forINTUIT"/>
                <w:color w:val="000000"/>
                <w:sz w:val="22"/>
                <w:szCs w:val="22"/>
              </w:rPr>
              <w:t>Appy</w:t>
            </w:r>
            <w:proofErr w:type="spellEnd"/>
            <w:r w:rsidRPr="0083126A">
              <w:rPr>
                <w:rFonts w:ascii="AvenirNext forINTUIT" w:hAnsi="AvenirNext forINTUIT"/>
                <w:color w:val="000000"/>
                <w:sz w:val="22"/>
                <w:szCs w:val="22"/>
              </w:rPr>
              <w:t xml:space="preserve"> Pie however, we were not satisfied with these options because we would not own our data. We also considered learning a new code language and developing the application/s from scratch.  </w:t>
            </w:r>
          </w:p>
          <w:p w14:paraId="7DFE7F7E" w14:textId="58499BF9" w:rsidR="004A5BE6" w:rsidRPr="0083126A" w:rsidRDefault="004A5BE6" w:rsidP="00A907C3">
            <w:pPr>
              <w:pStyle w:val="NoSpacing"/>
              <w:rPr>
                <w:rFonts w:ascii="AvenirNext forINTUIT" w:hAnsi="AvenirNext forINTUIT"/>
                <w:color w:val="000000"/>
              </w:rPr>
            </w:pPr>
          </w:p>
        </w:tc>
        <w:tc>
          <w:tcPr>
            <w:tcW w:w="442" w:type="dxa"/>
          </w:tcPr>
          <w:p w14:paraId="276DF924" w14:textId="77777777" w:rsidR="004A5BE6" w:rsidRPr="00E84071" w:rsidRDefault="004A5BE6" w:rsidP="00A907C3">
            <w:pPr>
              <w:rPr>
                <w:rFonts w:ascii="AvenirNext forINTUIT" w:hAnsi="AvenirNext forINTUIT"/>
              </w:rPr>
            </w:pPr>
          </w:p>
        </w:tc>
      </w:tr>
    </w:tbl>
    <w:p w14:paraId="0DF68C50" w14:textId="77777777" w:rsidR="004A5BE6" w:rsidRPr="00E84071" w:rsidRDefault="004A5BE6" w:rsidP="004A5BE6">
      <w:pPr>
        <w:rPr>
          <w:rFonts w:ascii="AvenirNext forINTUIT" w:hAnsi="AvenirNext forINTUIT"/>
          <w:color w:val="476166" w:themeColor="accent1"/>
          <w:sz w:val="28"/>
          <w:szCs w:val="28"/>
        </w:rPr>
      </w:pPr>
    </w:p>
    <w:p w14:paraId="46718E56" w14:textId="77777777" w:rsidR="004A5BE6" w:rsidRPr="00E84071" w:rsidRDefault="004A5BE6" w:rsidP="004A5BE6">
      <w:pPr>
        <w:rPr>
          <w:rFonts w:ascii="AvenirNext forINTUIT" w:hAnsi="AvenirNext forINTUIT"/>
          <w:color w:val="476166" w:themeColor="accent1"/>
          <w:sz w:val="28"/>
          <w:szCs w:val="28"/>
        </w:rPr>
      </w:pPr>
    </w:p>
    <w:p w14:paraId="0D6E58B4" w14:textId="77777777" w:rsidR="004A5BE6" w:rsidRPr="00E84071" w:rsidRDefault="004A5BE6" w:rsidP="004A5BE6">
      <w:pPr>
        <w:rPr>
          <w:rFonts w:ascii="AvenirNext forINTUIT" w:hAnsi="AvenirNext forINTUIT"/>
          <w:color w:val="476166" w:themeColor="accent1"/>
          <w:sz w:val="28"/>
          <w:szCs w:val="28"/>
        </w:rPr>
      </w:pPr>
    </w:p>
    <w:p w14:paraId="01458DE9" w14:textId="3248AF65"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13718B92" w14:textId="77777777" w:rsidR="004A5BE6" w:rsidRPr="00E84071" w:rsidRDefault="004A5BE6" w:rsidP="004A5BE6">
      <w:pPr>
        <w:rPr>
          <w:rFonts w:ascii="AvenirNext forINTUIT" w:hAnsi="AvenirNext forINTUIT"/>
        </w:rPr>
      </w:pPr>
    </w:p>
    <w:p w14:paraId="0604201B" w14:textId="77777777" w:rsidR="004A5BE6" w:rsidRPr="00E84071" w:rsidRDefault="004A5BE6" w:rsidP="004A5BE6">
      <w:pPr>
        <w:rPr>
          <w:rFonts w:ascii="AvenirNext forINTUIT" w:hAnsi="AvenirNext forINTUIT"/>
          <w:color w:val="476166" w:themeColor="accent1"/>
          <w:sz w:val="28"/>
          <w:szCs w:val="28"/>
        </w:rPr>
      </w:pPr>
    </w:p>
    <w:p w14:paraId="67506AE5"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0224FF2" w14:textId="77777777" w:rsidTr="00A907C3">
        <w:trPr>
          <w:trHeight w:val="4546"/>
        </w:trPr>
        <w:tc>
          <w:tcPr>
            <w:tcW w:w="284" w:type="dxa"/>
          </w:tcPr>
          <w:p w14:paraId="1321D126" w14:textId="77777777" w:rsidR="004A5BE6" w:rsidRPr="00E84071" w:rsidRDefault="004A5BE6" w:rsidP="00A907C3">
            <w:pPr>
              <w:rPr>
                <w:rFonts w:ascii="AvenirNext forINTUIT" w:hAnsi="AvenirNext forINTUIT"/>
              </w:rPr>
            </w:pPr>
          </w:p>
          <w:p w14:paraId="13615F3F" w14:textId="77777777" w:rsidR="004A5BE6" w:rsidRPr="00E84071" w:rsidRDefault="004A5BE6" w:rsidP="00A907C3">
            <w:pPr>
              <w:rPr>
                <w:rFonts w:ascii="AvenirNext forINTUIT" w:hAnsi="AvenirNext forINTUIT"/>
              </w:rPr>
            </w:pPr>
          </w:p>
          <w:p w14:paraId="198FAF75" w14:textId="77777777" w:rsidR="004A5BE6" w:rsidRPr="00E84071" w:rsidRDefault="004A5BE6" w:rsidP="00A907C3">
            <w:pPr>
              <w:rPr>
                <w:rFonts w:ascii="AvenirNext forINTUIT" w:hAnsi="AvenirNext forINTUIT"/>
              </w:rPr>
            </w:pPr>
          </w:p>
          <w:p w14:paraId="384ADE7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26FF025" w14:textId="77777777" w:rsidR="00281BDA" w:rsidRPr="00281BDA" w:rsidRDefault="00281BDA" w:rsidP="0083126A">
            <w:pPr>
              <w:rPr>
                <w:rFonts w:ascii="AvenirNext forINTUIT" w:hAnsi="AvenirNext forINTUIT"/>
                <w:color w:val="000000"/>
                <w:sz w:val="12"/>
                <w:szCs w:val="22"/>
              </w:rPr>
            </w:pPr>
          </w:p>
          <w:p w14:paraId="7284C6D0" w14:textId="408D6165"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As a team, we decided to do it manually as we would learn more from the experience and develop our newfound skills. More investigation of a range of software and code languages was done to decide on what we would use for this component. As half the team was comfortable with Eclipse, we decided to continue using this software and coached the others how to download it if they were interested in potentially learning. The language we chose was Java as half the team is currently learning something similar in </w:t>
            </w:r>
            <w:proofErr w:type="spellStart"/>
            <w:r w:rsidRPr="0083126A">
              <w:rPr>
                <w:rFonts w:ascii="AvenirNext forINTUIT" w:hAnsi="AvenirNext forINTUIT"/>
                <w:color w:val="000000"/>
                <w:sz w:val="22"/>
                <w:szCs w:val="22"/>
              </w:rPr>
              <w:t>RMIT’s</w:t>
            </w:r>
            <w:proofErr w:type="spellEnd"/>
            <w:r w:rsidRPr="0083126A">
              <w:rPr>
                <w:rFonts w:ascii="AvenirNext forINTUIT" w:hAnsi="AvenirNext forINTUIT"/>
                <w:color w:val="000000"/>
                <w:sz w:val="22"/>
                <w:szCs w:val="22"/>
              </w:rPr>
              <w:t xml:space="preserve"> Introduction to Programming, so we thought we may be able to easily transfer what we have been taught and learn along the way. We opted to use JavaFX as this allowed us to put together an application GUI and Java would code such an application, without us being able to source code online. We thought this would be the easiest and most effective way of developing our applications. We also chose to use </w:t>
            </w:r>
            <w:proofErr w:type="spellStart"/>
            <w:r w:rsidRPr="0083126A">
              <w:rPr>
                <w:rFonts w:ascii="AvenirNext forINTUIT" w:hAnsi="AvenirNext forINTUIT"/>
                <w:color w:val="000000"/>
                <w:sz w:val="22"/>
                <w:szCs w:val="22"/>
              </w:rPr>
              <w:t>JavaSE</w:t>
            </w:r>
            <w:proofErr w:type="spellEnd"/>
            <w:r w:rsidRPr="0083126A">
              <w:rPr>
                <w:rFonts w:ascii="AvenirNext forINTUIT" w:hAnsi="AvenirNext forINTUIT"/>
                <w:color w:val="000000"/>
                <w:sz w:val="22"/>
                <w:szCs w:val="22"/>
              </w:rPr>
              <w:t xml:space="preserve"> 8, Java </w:t>
            </w:r>
            <w:proofErr w:type="spellStart"/>
            <w:r w:rsidRPr="0083126A">
              <w:rPr>
                <w:rFonts w:ascii="AvenirNext forINTUIT" w:hAnsi="AvenirNext forINTUIT"/>
                <w:color w:val="000000"/>
                <w:sz w:val="22"/>
                <w:szCs w:val="22"/>
              </w:rPr>
              <w:t>JDK</w:t>
            </w:r>
            <w:proofErr w:type="spellEnd"/>
            <w:r w:rsidRPr="0083126A">
              <w:rPr>
                <w:rFonts w:ascii="AvenirNext forINTUIT" w:hAnsi="AvenirNext forINTUIT"/>
                <w:color w:val="000000"/>
                <w:sz w:val="22"/>
                <w:szCs w:val="22"/>
              </w:rPr>
              <w:t xml:space="preserve">, </w:t>
            </w:r>
            <w:proofErr w:type="gramStart"/>
            <w:r w:rsidRPr="0083126A">
              <w:rPr>
                <w:rFonts w:ascii="AvenirNext forINTUIT" w:hAnsi="AvenirNext forINTUIT"/>
                <w:color w:val="000000"/>
                <w:sz w:val="22"/>
                <w:szCs w:val="22"/>
              </w:rPr>
              <w:t>e(</w:t>
            </w:r>
            <w:proofErr w:type="spellStart"/>
            <w:proofErr w:type="gramEnd"/>
            <w:r w:rsidRPr="0083126A">
              <w:rPr>
                <w:rFonts w:ascii="AvenirNext forINTUIT" w:hAnsi="AvenirNext forINTUIT"/>
                <w:color w:val="000000"/>
                <w:sz w:val="22"/>
                <w:szCs w:val="22"/>
              </w:rPr>
              <w:t>fx</w:t>
            </w:r>
            <w:proofErr w:type="spellEnd"/>
            <w:r w:rsidRPr="0083126A">
              <w:rPr>
                <w:rFonts w:ascii="AvenirNext forINTUIT" w:hAnsi="AvenirNext forINTUIT"/>
                <w:color w:val="000000"/>
                <w:sz w:val="22"/>
                <w:szCs w:val="22"/>
              </w:rPr>
              <w:t>)</w:t>
            </w:r>
            <w:proofErr w:type="spellStart"/>
            <w:r w:rsidRPr="0083126A">
              <w:rPr>
                <w:rFonts w:ascii="AvenirNext forINTUIT" w:hAnsi="AvenirNext forINTUIT"/>
                <w:color w:val="000000"/>
                <w:sz w:val="22"/>
                <w:szCs w:val="22"/>
              </w:rPr>
              <w:t>clipse</w:t>
            </w:r>
            <w:proofErr w:type="spellEnd"/>
            <w:r w:rsidRPr="0083126A">
              <w:rPr>
                <w:rFonts w:ascii="AvenirNext forINTUIT" w:hAnsi="AvenirNext forINTUIT"/>
                <w:color w:val="000000"/>
                <w:sz w:val="22"/>
                <w:szCs w:val="22"/>
              </w:rPr>
              <w:t xml:space="preserve"> and Gluon Scene </w:t>
            </w:r>
            <w:r w:rsidR="00B8094D">
              <w:rPr>
                <w:rFonts w:ascii="AvenirNext forINTUIT" w:hAnsi="AvenirNext forINTUIT"/>
                <w:color w:val="000000"/>
                <w:sz w:val="22"/>
                <w:szCs w:val="22"/>
              </w:rPr>
              <w:t>Builder</w:t>
            </w:r>
            <w:r w:rsidRPr="0083126A">
              <w:rPr>
                <w:rFonts w:ascii="AvenirNext forINTUIT" w:hAnsi="AvenirNext forINTUIT"/>
                <w:color w:val="000000"/>
                <w:sz w:val="22"/>
                <w:szCs w:val="22"/>
              </w:rPr>
              <w:t xml:space="preserve"> as plug-ins, languages and development kits. </w:t>
            </w:r>
          </w:p>
          <w:p w14:paraId="4DC4365E" w14:textId="77777777" w:rsidR="0083126A" w:rsidRPr="0083126A" w:rsidRDefault="0083126A" w:rsidP="0083126A">
            <w:pPr>
              <w:rPr>
                <w:rFonts w:ascii="AvenirNext forINTUIT" w:hAnsi="AvenirNext forINTUIT"/>
                <w:color w:val="000000"/>
                <w:sz w:val="22"/>
                <w:szCs w:val="22"/>
              </w:rPr>
            </w:pPr>
          </w:p>
          <w:p w14:paraId="6ACC163E" w14:textId="014EAA5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team decided it would be useful to start learning Java and JavaFX through the use of YouTube, we found a channel that had 68 videos at approx. 13 minutes on average. The team felt quite overwhelmed however began watching Java tutorials. </w:t>
            </w:r>
          </w:p>
          <w:p w14:paraId="41EA8448" w14:textId="77777777" w:rsidR="0083126A" w:rsidRPr="0083126A" w:rsidRDefault="0083126A" w:rsidP="0083126A">
            <w:pPr>
              <w:rPr>
                <w:rFonts w:ascii="AvenirNext forINTUIT" w:hAnsi="AvenirNext forINTUIT"/>
                <w:color w:val="000000"/>
                <w:sz w:val="22"/>
                <w:szCs w:val="22"/>
              </w:rPr>
            </w:pPr>
          </w:p>
          <w:p w14:paraId="327E2BF4" w14:textId="40542AFF"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It was at this point that a team member put their hand up to say they could not take this huge project on over the coming weeks due to work commitments. It was then another member from the team reached out to the group's tutor to discuss actual requirements of assignment 3 as we felt maybe we were being too ambitious; after this conversation took place, we realized we were. The team rejoined and reevaluated what needed to be done and instantly felt like they were back on track with a clear understanding of what needs to be done.</w:t>
            </w:r>
          </w:p>
          <w:p w14:paraId="78026189" w14:textId="77777777" w:rsidR="0083126A" w:rsidRPr="0083126A" w:rsidRDefault="0083126A" w:rsidP="0083126A">
            <w:pPr>
              <w:rPr>
                <w:rFonts w:ascii="AvenirNext forINTUIT" w:hAnsi="AvenirNext forINTUIT"/>
                <w:color w:val="000000"/>
                <w:sz w:val="22"/>
                <w:szCs w:val="22"/>
              </w:rPr>
            </w:pPr>
          </w:p>
          <w:p w14:paraId="2D690AFB" w14:textId="36C018AE" w:rsidR="0083126A" w:rsidRDefault="0083126A" w:rsidP="0083126A">
            <w:pPr>
              <w:rPr>
                <w:rFonts w:ascii="AvenirNext forINTUIT" w:hAnsi="AvenirNext forINTUIT"/>
                <w:color w:val="000000"/>
                <w:sz w:val="22"/>
                <w:szCs w:val="22"/>
              </w:rPr>
            </w:pPr>
            <w:r w:rsidRPr="0083126A">
              <w:rPr>
                <w:rFonts w:ascii="AvenirNext forINTUIT" w:hAnsi="AvenirNext forINTUIT"/>
                <w:color w:val="000000"/>
                <w:sz w:val="22"/>
                <w:szCs w:val="22"/>
              </w:rPr>
              <w:t xml:space="preserve">The next steps the team took was creating a storyboard for the mobile application we intend to make. We took on different research topics that allowed us to deeply understand what we needed to do, the skills and time required to achieve our project. </w:t>
            </w:r>
          </w:p>
          <w:p w14:paraId="027F8D14" w14:textId="77777777" w:rsidR="0083126A" w:rsidRPr="0083126A" w:rsidRDefault="0083126A" w:rsidP="0083126A">
            <w:pPr>
              <w:rPr>
                <w:rFonts w:ascii="AvenirNext forINTUIT" w:hAnsi="AvenirNext forINTUIT"/>
                <w:color w:val="000000"/>
                <w:sz w:val="22"/>
                <w:szCs w:val="22"/>
              </w:rPr>
            </w:pPr>
          </w:p>
          <w:p w14:paraId="31D702C5" w14:textId="676DFBF0"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one:</w:t>
            </w:r>
            <w:r w:rsidRPr="0083126A">
              <w:rPr>
                <w:rFonts w:ascii="AvenirNext forINTUIT" w:hAnsi="AvenirNext forINTUIT"/>
                <w:color w:val="000000"/>
                <w:sz w:val="22"/>
                <w:szCs w:val="22"/>
              </w:rPr>
              <w:t xml:space="preserve"> Launching a web application specifically for the elderly.</w:t>
            </w:r>
          </w:p>
          <w:p w14:paraId="016719F5" w14:textId="77777777" w:rsidR="00281BDA" w:rsidRPr="00281BDA" w:rsidRDefault="00281BDA" w:rsidP="00281BDA">
            <w:pPr>
              <w:pBdr>
                <w:top w:val="nil"/>
                <w:left w:val="nil"/>
                <w:bottom w:val="nil"/>
                <w:right w:val="nil"/>
                <w:between w:val="nil"/>
              </w:pBdr>
              <w:spacing w:line="259" w:lineRule="auto"/>
              <w:ind w:left="1067"/>
              <w:rPr>
                <w:rFonts w:ascii="AvenirNext forINTUIT" w:hAnsi="AvenirNext forINTUIT"/>
                <w:color w:val="000000"/>
                <w:sz w:val="10"/>
                <w:szCs w:val="22"/>
              </w:rPr>
            </w:pPr>
          </w:p>
          <w:p w14:paraId="20921343" w14:textId="5F324C21" w:rsidR="0083126A" w:rsidRDefault="0083126A" w:rsidP="0083126A">
            <w:pPr>
              <w:numPr>
                <w:ilvl w:val="0"/>
                <w:numId w:val="26"/>
              </w:numPr>
              <w:pBdr>
                <w:top w:val="nil"/>
                <w:left w:val="nil"/>
                <w:bottom w:val="nil"/>
                <w:right w:val="nil"/>
                <w:between w:val="nil"/>
              </w:pBdr>
              <w:spacing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two:</w:t>
            </w:r>
            <w:r w:rsidRPr="0083126A">
              <w:rPr>
                <w:rFonts w:ascii="AvenirNext forINTUIT" w:hAnsi="AvenirNext forINTUIT"/>
                <w:color w:val="000000"/>
                <w:sz w:val="22"/>
                <w:szCs w:val="22"/>
              </w:rPr>
              <w:t xml:space="preserve"> Develop our application to include an interface designed /catered to those with a disability.</w:t>
            </w:r>
          </w:p>
          <w:p w14:paraId="279F7EE8" w14:textId="39775C48" w:rsidR="00281BDA" w:rsidRPr="00281BDA" w:rsidRDefault="00281BDA" w:rsidP="00281BDA">
            <w:pPr>
              <w:pBdr>
                <w:top w:val="nil"/>
                <w:left w:val="nil"/>
                <w:bottom w:val="nil"/>
                <w:right w:val="nil"/>
                <w:between w:val="nil"/>
              </w:pBdr>
              <w:spacing w:line="259" w:lineRule="auto"/>
              <w:rPr>
                <w:rFonts w:ascii="AvenirNext forINTUIT" w:hAnsi="AvenirNext forINTUIT"/>
                <w:color w:val="000000"/>
                <w:sz w:val="10"/>
                <w:szCs w:val="22"/>
              </w:rPr>
            </w:pPr>
          </w:p>
          <w:p w14:paraId="1EF9C70F" w14:textId="77777777" w:rsidR="0083126A" w:rsidRPr="0083126A" w:rsidRDefault="0083126A" w:rsidP="0083126A">
            <w:pPr>
              <w:numPr>
                <w:ilvl w:val="0"/>
                <w:numId w:val="26"/>
              </w:numPr>
              <w:pBdr>
                <w:top w:val="nil"/>
                <w:left w:val="nil"/>
                <w:bottom w:val="nil"/>
                <w:right w:val="nil"/>
                <w:between w:val="nil"/>
              </w:pBdr>
              <w:spacing w:after="160" w:line="259" w:lineRule="auto"/>
              <w:ind w:hanging="360"/>
              <w:rPr>
                <w:rFonts w:ascii="AvenirNext forINTUIT" w:hAnsi="AvenirNext forINTUIT"/>
                <w:color w:val="000000"/>
                <w:sz w:val="22"/>
                <w:szCs w:val="22"/>
              </w:rPr>
            </w:pPr>
            <w:r w:rsidRPr="0083126A">
              <w:rPr>
                <w:rFonts w:ascii="AvenirNext forINTUIT" w:hAnsi="AvenirNext forINTUIT"/>
                <w:b/>
                <w:color w:val="000000"/>
                <w:sz w:val="22"/>
                <w:szCs w:val="22"/>
              </w:rPr>
              <w:t>Phase three:</w:t>
            </w:r>
            <w:r w:rsidRPr="0083126A">
              <w:rPr>
                <w:rFonts w:ascii="AvenirNext forINTUIT" w:hAnsi="AvenirNext forINTUIT"/>
                <w:color w:val="000000"/>
                <w:sz w:val="22"/>
                <w:szCs w:val="22"/>
              </w:rPr>
              <w:t xml:space="preserve"> Develop our mobile application for both elderly and those with a disability on both platforms.</w:t>
            </w:r>
          </w:p>
          <w:p w14:paraId="6F9C6BFF" w14:textId="77777777" w:rsidR="004A5BE6" w:rsidRPr="0083126A" w:rsidRDefault="004A5BE6" w:rsidP="00A907C3">
            <w:pPr>
              <w:pStyle w:val="NoSpacing"/>
              <w:rPr>
                <w:rFonts w:ascii="AvenirNext forINTUIT" w:hAnsi="AvenirNext forINTUIT"/>
                <w:color w:val="000000"/>
              </w:rPr>
            </w:pPr>
          </w:p>
          <w:p w14:paraId="5EE80102"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57B8ECF" w14:textId="77777777" w:rsidR="004A5BE6" w:rsidRPr="00E84071" w:rsidRDefault="004A5BE6" w:rsidP="00A907C3">
            <w:pPr>
              <w:rPr>
                <w:rFonts w:ascii="AvenirNext forINTUIT" w:hAnsi="AvenirNext forINTUIT"/>
              </w:rPr>
            </w:pPr>
          </w:p>
        </w:tc>
      </w:tr>
    </w:tbl>
    <w:p w14:paraId="6F61F252" w14:textId="77777777" w:rsidR="004A5BE6" w:rsidRPr="00E84071" w:rsidRDefault="004A5BE6" w:rsidP="004A5BE6">
      <w:pPr>
        <w:rPr>
          <w:rFonts w:ascii="AvenirNext forINTUIT" w:hAnsi="AvenirNext forINTUIT"/>
          <w:color w:val="476166" w:themeColor="accent1"/>
          <w:sz w:val="28"/>
          <w:szCs w:val="28"/>
        </w:rPr>
      </w:pPr>
    </w:p>
    <w:p w14:paraId="1B9A13ED" w14:textId="77777777" w:rsidR="004A5BE6" w:rsidRPr="00E84071" w:rsidRDefault="004A5BE6" w:rsidP="004A5BE6">
      <w:pPr>
        <w:rPr>
          <w:rFonts w:ascii="AvenirNext forINTUIT" w:hAnsi="AvenirNext forINTUIT"/>
          <w:color w:val="476166" w:themeColor="accent1"/>
          <w:sz w:val="28"/>
          <w:szCs w:val="28"/>
        </w:rPr>
      </w:pPr>
    </w:p>
    <w:p w14:paraId="00FB2060" w14:textId="77777777" w:rsidR="004A5BE6" w:rsidRPr="00E84071" w:rsidRDefault="004A5BE6" w:rsidP="004A5BE6">
      <w:pPr>
        <w:rPr>
          <w:rFonts w:ascii="AvenirNext forINTUIT" w:hAnsi="AvenirNext forINTUIT"/>
          <w:color w:val="476166" w:themeColor="accent1"/>
          <w:sz w:val="28"/>
          <w:szCs w:val="28"/>
        </w:rPr>
      </w:pPr>
    </w:p>
    <w:p w14:paraId="297D735C" w14:textId="65F3ACBE"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EB56CB4" w14:textId="77777777" w:rsidR="004A5BE6" w:rsidRPr="00E84071" w:rsidRDefault="004A5BE6" w:rsidP="004A5BE6">
      <w:pPr>
        <w:rPr>
          <w:rFonts w:ascii="AvenirNext forINTUIT" w:hAnsi="AvenirNext forINTUIT"/>
        </w:rPr>
      </w:pPr>
    </w:p>
    <w:p w14:paraId="6117E186" w14:textId="77777777" w:rsidR="004A5BE6" w:rsidRPr="00E84071" w:rsidRDefault="004A5BE6" w:rsidP="004A5BE6">
      <w:pPr>
        <w:rPr>
          <w:rFonts w:ascii="AvenirNext forINTUIT" w:hAnsi="AvenirNext forINTUIT"/>
          <w:color w:val="476166" w:themeColor="accent1"/>
          <w:sz w:val="28"/>
          <w:szCs w:val="28"/>
        </w:rPr>
      </w:pPr>
    </w:p>
    <w:p w14:paraId="6C33AAFE" w14:textId="76BD3433"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1CA1C391" w14:textId="77777777" w:rsidTr="00894818">
        <w:trPr>
          <w:trHeight w:val="10728"/>
        </w:trPr>
        <w:tc>
          <w:tcPr>
            <w:tcW w:w="284" w:type="dxa"/>
          </w:tcPr>
          <w:p w14:paraId="1533BFE5" w14:textId="77777777" w:rsidR="004A5BE6" w:rsidRPr="00E84071" w:rsidRDefault="004A5BE6" w:rsidP="00A907C3">
            <w:pPr>
              <w:rPr>
                <w:rFonts w:ascii="AvenirNext forINTUIT" w:hAnsi="AvenirNext forINTUIT"/>
              </w:rPr>
            </w:pPr>
          </w:p>
          <w:p w14:paraId="7D558423" w14:textId="77777777" w:rsidR="004A5BE6" w:rsidRPr="00E84071" w:rsidRDefault="004A5BE6" w:rsidP="00A907C3">
            <w:pPr>
              <w:rPr>
                <w:rFonts w:ascii="AvenirNext forINTUIT" w:hAnsi="AvenirNext forINTUIT"/>
              </w:rPr>
            </w:pPr>
          </w:p>
          <w:p w14:paraId="54BB2BA6" w14:textId="77777777" w:rsidR="004A5BE6" w:rsidRPr="00E84071" w:rsidRDefault="004A5BE6" w:rsidP="00A907C3">
            <w:pPr>
              <w:rPr>
                <w:rFonts w:ascii="AvenirNext forINTUIT" w:hAnsi="AvenirNext forINTUIT"/>
              </w:rPr>
            </w:pPr>
          </w:p>
          <w:p w14:paraId="2B865FB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5D13A6BB" w14:textId="566BE131" w:rsidR="004A5BE6" w:rsidRPr="00E84071" w:rsidRDefault="0083126A" w:rsidP="00A907C3">
            <w:pPr>
              <w:pStyle w:val="Heading5"/>
              <w:rPr>
                <w:rFonts w:ascii="AvenirNext forINTUIT" w:hAnsi="AvenirNext forINTUIT"/>
                <w:sz w:val="44"/>
                <w:szCs w:val="44"/>
              </w:rPr>
            </w:pPr>
            <w:proofErr w:type="spellStart"/>
            <w:r>
              <w:rPr>
                <w:rFonts w:ascii="AvenirNext forINTUIT" w:hAnsi="AvenirNext forINTUIT"/>
                <w:sz w:val="44"/>
                <w:szCs w:val="44"/>
              </w:rPr>
              <w:t>SocialCare</w:t>
            </w:r>
            <w:proofErr w:type="spellEnd"/>
            <w:r>
              <w:rPr>
                <w:rFonts w:ascii="AvenirNext forINTUIT" w:hAnsi="AvenirNext forINTUIT"/>
                <w:sz w:val="44"/>
                <w:szCs w:val="44"/>
              </w:rPr>
              <w:t xml:space="preserve"> Chat </w:t>
            </w:r>
          </w:p>
          <w:p w14:paraId="55F0424D" w14:textId="1B8373A6" w:rsidR="004A5BE6" w:rsidRPr="0083126A" w:rsidRDefault="004A5BE6" w:rsidP="00A907C3">
            <w:pPr>
              <w:rPr>
                <w:rFonts w:ascii="AvenirNext forINTUIT" w:hAnsi="AvenirNext forINTUIT"/>
                <w:b/>
                <w:color w:val="476166" w:themeColor="accent1"/>
                <w:sz w:val="22"/>
                <w:szCs w:val="22"/>
              </w:rPr>
            </w:pPr>
          </w:p>
          <w:p w14:paraId="78208B97" w14:textId="0306CD61" w:rsidR="0083126A" w:rsidRPr="0083126A" w:rsidRDefault="0083126A" w:rsidP="0083126A">
            <w:pPr>
              <w:rPr>
                <w:rFonts w:ascii="AvenirNext forINTUIT" w:hAnsi="AvenirNext forINTUIT"/>
                <w:sz w:val="22"/>
                <w:szCs w:val="22"/>
              </w:rPr>
            </w:pPr>
            <w:r w:rsidRPr="0083126A">
              <w:rPr>
                <w:rFonts w:ascii="AvenirNext forINTUIT" w:hAnsi="AvenirNext forINTUIT"/>
                <w:sz w:val="22"/>
                <w:szCs w:val="22"/>
              </w:rPr>
              <w:t xml:space="preserve">The </w:t>
            </w:r>
            <w:proofErr w:type="spellStart"/>
            <w:r w:rsidRPr="0083126A">
              <w:rPr>
                <w:rFonts w:ascii="AvenirNext forINTUIT" w:hAnsi="AvenirNext forINTUIT"/>
                <w:sz w:val="22"/>
                <w:szCs w:val="22"/>
              </w:rPr>
              <w:t>SocialCare</w:t>
            </w:r>
            <w:proofErr w:type="spellEnd"/>
            <w:r w:rsidRPr="0083126A">
              <w:rPr>
                <w:rFonts w:ascii="AvenirNext forINTUIT" w:hAnsi="AvenirNext forINTUIT"/>
                <w:sz w:val="22"/>
                <w:szCs w:val="22"/>
              </w:rPr>
              <w:t xml:space="preserve"> Chat is quite a big project so rather than focusing on the development of the application, we proceeded to focus on what our desired result will be exactly</w:t>
            </w:r>
            <w:r w:rsidR="00B8094D">
              <w:rPr>
                <w:rFonts w:ascii="AvenirNext forINTUIT" w:hAnsi="AvenirNext forINTUIT"/>
                <w:sz w:val="22"/>
                <w:szCs w:val="22"/>
              </w:rPr>
              <w:t>, the end-user experience</w:t>
            </w:r>
            <w:r w:rsidRPr="0083126A">
              <w:rPr>
                <w:rFonts w:ascii="AvenirNext forINTUIT" w:hAnsi="AvenirNext forINTUIT"/>
                <w:sz w:val="22"/>
                <w:szCs w:val="22"/>
              </w:rPr>
              <w:t xml:space="preserve">, how we will achieve it, what we will need for it to be successful and when do we want it ready by. </w:t>
            </w:r>
          </w:p>
          <w:p w14:paraId="342E8DC2" w14:textId="697C3ABB" w:rsidR="00113AD7" w:rsidRDefault="00113AD7" w:rsidP="0083126A">
            <w:pPr>
              <w:rPr>
                <w:rFonts w:ascii="AvenirNext forINTUIT" w:hAnsi="AvenirNext forINTUIT"/>
                <w:sz w:val="22"/>
                <w:szCs w:val="22"/>
              </w:rPr>
            </w:pPr>
          </w:p>
          <w:p w14:paraId="31D63B63" w14:textId="2EFCFDBE" w:rsidR="0083126A" w:rsidRPr="00081D98" w:rsidRDefault="0083126A" w:rsidP="00081D98">
            <w:pPr>
              <w:rPr>
                <w:rFonts w:ascii="AvenirNext forINTUIT" w:hAnsi="AvenirNext forINTUIT"/>
                <w:sz w:val="22"/>
                <w:szCs w:val="22"/>
              </w:rPr>
            </w:pPr>
            <w:r w:rsidRPr="0083126A">
              <w:rPr>
                <w:rFonts w:ascii="AvenirNext forINTUIT" w:hAnsi="AvenirNext forINTUIT"/>
                <w:sz w:val="22"/>
                <w:szCs w:val="22"/>
              </w:rPr>
              <w:t xml:space="preserve">We began by creating a storyboard of how we want our web application to look, covering design and functionality </w:t>
            </w:r>
            <w:r w:rsidR="00351E9B">
              <w:rPr>
                <w:rFonts w:ascii="AvenirNext forINTUIT" w:hAnsi="AvenirNext forINTUIT"/>
                <w:sz w:val="22"/>
                <w:szCs w:val="22"/>
              </w:rPr>
              <w:t xml:space="preserve">of </w:t>
            </w:r>
            <w:r w:rsidRPr="0083126A">
              <w:rPr>
                <w:rFonts w:ascii="AvenirNext forINTUIT" w:hAnsi="AvenirNext forINTUIT"/>
                <w:sz w:val="22"/>
                <w:szCs w:val="22"/>
              </w:rPr>
              <w:t>f</w:t>
            </w:r>
            <w:r w:rsidR="00894818">
              <w:rPr>
                <w:rFonts w:ascii="AvenirNext forINTUIT" w:hAnsi="AvenirNext forINTUIT"/>
                <w:sz w:val="22"/>
                <w:szCs w:val="22"/>
              </w:rPr>
              <w:t>eatures.</w:t>
            </w:r>
            <w:r w:rsidR="00351E9B">
              <w:rPr>
                <w:rFonts w:ascii="AvenirNext forINTUIT" w:hAnsi="AvenirNext forINTUIT"/>
                <w:sz w:val="22"/>
                <w:szCs w:val="22"/>
              </w:rPr>
              <w:t xml:space="preserve"> </w:t>
            </w:r>
            <w:r w:rsidRPr="0083126A">
              <w:rPr>
                <w:rFonts w:ascii="AvenirNext forINTUIT" w:hAnsi="AvenirNext forINTUIT"/>
                <w:sz w:val="22"/>
                <w:szCs w:val="22"/>
              </w:rPr>
              <w:t xml:space="preserve">XVI aims to have an application that is user friendly... </w:t>
            </w:r>
            <w:r w:rsidRPr="0083126A">
              <w:rPr>
                <w:rFonts w:ascii="AvenirNext forINTUIT" w:hAnsi="AvenirNext forINTUIT"/>
                <w:color w:val="000000"/>
                <w:sz w:val="22"/>
                <w:szCs w:val="22"/>
              </w:rPr>
              <w:t>We will do this by using big buttons and simple text</w:t>
            </w:r>
            <w:r w:rsidR="00081D98">
              <w:rPr>
                <w:rFonts w:ascii="AvenirNext forINTUIT" w:hAnsi="AvenirNext forINTUIT"/>
                <w:sz w:val="22"/>
                <w:szCs w:val="22"/>
              </w:rPr>
              <w:t>; w</w:t>
            </w:r>
            <w:r w:rsidRPr="0083126A">
              <w:rPr>
                <w:rFonts w:ascii="AvenirNext forINTUIT" w:hAnsi="AvenirNext forINTUIT"/>
                <w:color w:val="000000"/>
                <w:sz w:val="22"/>
                <w:szCs w:val="22"/>
              </w:rPr>
              <w:t>e also want the elderly to know we have designed the application for t</w:t>
            </w:r>
            <w:r w:rsidR="00081D98">
              <w:rPr>
                <w:rFonts w:ascii="AvenirNext forINTUIT" w:hAnsi="AvenirNext forINTUIT"/>
                <w:color w:val="000000"/>
                <w:sz w:val="22"/>
                <w:szCs w:val="22"/>
              </w:rPr>
              <w:t xml:space="preserve">hem specifically so we will use </w:t>
            </w:r>
            <w:r w:rsidRPr="0083126A">
              <w:rPr>
                <w:rFonts w:ascii="AvenirNext forINTUIT" w:hAnsi="AvenirNext forINTUIT"/>
                <w:color w:val="000000"/>
                <w:sz w:val="22"/>
                <w:szCs w:val="22"/>
              </w:rPr>
              <w:t xml:space="preserve">images and </w:t>
            </w:r>
            <w:proofErr w:type="spellStart"/>
            <w:r w:rsidRPr="0083126A">
              <w:rPr>
                <w:rFonts w:ascii="AvenirNext forINTUIT" w:hAnsi="AvenirNext forINTUIT"/>
                <w:color w:val="000000"/>
                <w:sz w:val="22"/>
                <w:szCs w:val="22"/>
              </w:rPr>
              <w:t>colours</w:t>
            </w:r>
            <w:proofErr w:type="spellEnd"/>
            <w:r w:rsidRPr="0083126A">
              <w:rPr>
                <w:rFonts w:ascii="AvenirNext forINTUIT" w:hAnsi="AvenirNext forINTUIT"/>
                <w:color w:val="000000"/>
                <w:sz w:val="22"/>
                <w:szCs w:val="22"/>
              </w:rPr>
              <w:t xml:space="preserve"> that will hopefully resonate with them. </w:t>
            </w:r>
          </w:p>
          <w:p w14:paraId="2D4B0161" w14:textId="7AE76D5F" w:rsidR="004A5BE6" w:rsidRPr="0083126A" w:rsidRDefault="004A5BE6" w:rsidP="00A907C3">
            <w:pPr>
              <w:pStyle w:val="NoSpacing"/>
              <w:rPr>
                <w:rFonts w:ascii="AvenirNext forINTUIT" w:hAnsi="AvenirNext forINTUIT"/>
              </w:rPr>
            </w:pPr>
          </w:p>
          <w:p w14:paraId="1B3E0490" w14:textId="17028B2E" w:rsidR="0083126A" w:rsidRDefault="00281BDA" w:rsidP="0083126A">
            <w:pPr>
              <w:rPr>
                <w:rFonts w:ascii="AvenirNext forINTUIT" w:hAnsi="AvenirNext forINTUIT"/>
                <w:b/>
                <w:color w:val="476166" w:themeColor="accent1"/>
                <w:sz w:val="28"/>
                <w:szCs w:val="28"/>
              </w:rPr>
            </w:pPr>
            <w:r>
              <w:rPr>
                <w:rFonts w:ascii="AvenirNext forINTUIT" w:hAnsi="AvenirNext forINTUIT"/>
                <w:b/>
                <w:color w:val="476166" w:themeColor="accent1"/>
                <w:sz w:val="28"/>
                <w:szCs w:val="28"/>
              </w:rPr>
              <w:t>Functionality: 65+</w:t>
            </w:r>
          </w:p>
          <w:p w14:paraId="55329082" w14:textId="1DC7653E" w:rsidR="00113AD7" w:rsidRPr="00FB3A8B" w:rsidRDefault="00113AD7" w:rsidP="0083126A">
            <w:pPr>
              <w:rPr>
                <w:rFonts w:ascii="AvenirNext forINTUIT" w:hAnsi="AvenirNext forINTUIT"/>
                <w:b/>
                <w:color w:val="476166" w:themeColor="accent1"/>
                <w:sz w:val="8"/>
                <w:szCs w:val="16"/>
              </w:rPr>
            </w:pPr>
          </w:p>
          <w:p w14:paraId="78637173" w14:textId="1B88B0EA" w:rsidR="0083126A" w:rsidRPr="0083126A" w:rsidRDefault="00123CAF"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noProof/>
                <w:color w:val="000000"/>
                <w:sz w:val="22"/>
                <w:szCs w:val="22"/>
              </w:rPr>
              <w:drawing>
                <wp:anchor distT="0" distB="0" distL="114300" distR="114300" simplePos="0" relativeHeight="251684864" behindDoc="1" locked="0" layoutInCell="1" allowOverlap="1" wp14:anchorId="5363E310" wp14:editId="3373E068">
                  <wp:simplePos x="0" y="0"/>
                  <wp:positionH relativeFrom="column">
                    <wp:posOffset>1734185</wp:posOffset>
                  </wp:positionH>
                  <wp:positionV relativeFrom="paragraph">
                    <wp:posOffset>601980</wp:posOffset>
                  </wp:positionV>
                  <wp:extent cx="2150110" cy="3395980"/>
                  <wp:effectExtent l="0" t="0" r="0" b="0"/>
                  <wp:wrapTight wrapText="bothSides">
                    <wp:wrapPolygon edited="0">
                      <wp:start x="3828" y="242"/>
                      <wp:lineTo x="2871" y="727"/>
                      <wp:lineTo x="2297" y="1575"/>
                      <wp:lineTo x="2297" y="18660"/>
                      <wp:lineTo x="3253" y="19871"/>
                      <wp:lineTo x="3828" y="20114"/>
                      <wp:lineTo x="17415" y="20114"/>
                      <wp:lineTo x="17989" y="19871"/>
                      <wp:lineTo x="19138" y="18539"/>
                      <wp:lineTo x="19138" y="1818"/>
                      <wp:lineTo x="18372" y="727"/>
                      <wp:lineTo x="17415" y="242"/>
                      <wp:lineTo x="3828" y="242"/>
                    </wp:wrapPolygon>
                  </wp:wrapTight>
                  <wp:docPr id="14" name="Picture 14" descr="C:\Users\vcotterell\AppData\Local\Microsoft\Windows\INetCache\Content.Word\1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cotterell\AppData\Local\Microsoft\Windows\INetCache\Content.Word\1menus.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50110" cy="3395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23CAF">
              <w:rPr>
                <w:rFonts w:ascii="AvenirNext forINTUIT" w:hAnsi="AvenirNext forINTUIT"/>
                <w:noProof/>
                <w:color w:val="000000"/>
                <w:sz w:val="22"/>
                <w:szCs w:val="22"/>
              </w:rPr>
              <w:drawing>
                <wp:anchor distT="0" distB="0" distL="114300" distR="114300" simplePos="0" relativeHeight="251696128" behindDoc="1" locked="0" layoutInCell="1" allowOverlap="1" wp14:anchorId="69CF6025" wp14:editId="506DA194">
                  <wp:simplePos x="0" y="0"/>
                  <wp:positionH relativeFrom="column">
                    <wp:posOffset>0</wp:posOffset>
                  </wp:positionH>
                  <wp:positionV relativeFrom="paragraph">
                    <wp:posOffset>612140</wp:posOffset>
                  </wp:positionV>
                  <wp:extent cx="2141855" cy="3387725"/>
                  <wp:effectExtent l="0" t="0" r="0" b="0"/>
                  <wp:wrapSquare wrapText="bothSides"/>
                  <wp:docPr id="19" name="Picture 19" descr="C:\Users\vcotterell\Box\Vanessa\Vanessa Personal\Uni - RMIT\Intro to IT\Assignment 3\app pics\1har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vcotterell\Box\Vanessa\Vanessa Personal\Uni - RMIT\Intro to IT\Assignment 3\app pics\1harol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41855" cy="338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126A" w:rsidRPr="0083126A">
              <w:rPr>
                <w:rFonts w:ascii="AvenirNext forINTUIT" w:hAnsi="AvenirNext forINTUIT"/>
                <w:color w:val="000000"/>
                <w:sz w:val="22"/>
                <w:szCs w:val="22"/>
              </w:rPr>
              <w:t xml:space="preserve">When signing up to </w:t>
            </w:r>
            <w:proofErr w:type="spellStart"/>
            <w:r w:rsidR="0083126A" w:rsidRPr="0083126A">
              <w:rPr>
                <w:rFonts w:ascii="AvenirNext forINTUIT" w:hAnsi="AvenirNext forINTUIT"/>
                <w:color w:val="000000"/>
                <w:sz w:val="22"/>
                <w:szCs w:val="22"/>
              </w:rPr>
              <w:t>SocialCare</w:t>
            </w:r>
            <w:proofErr w:type="spellEnd"/>
            <w:r w:rsidR="00CB24C6">
              <w:rPr>
                <w:rFonts w:ascii="AvenirNext forINTUIT" w:hAnsi="AvenirNext forINTUIT"/>
                <w:color w:val="000000"/>
                <w:sz w:val="22"/>
                <w:szCs w:val="22"/>
              </w:rPr>
              <w:t xml:space="preserve"> Chat</w:t>
            </w:r>
            <w:r w:rsidR="0083126A" w:rsidRPr="0083126A">
              <w:rPr>
                <w:rFonts w:ascii="AvenirNext forINTUIT" w:hAnsi="AvenirNext forINTUIT"/>
                <w:color w:val="000000"/>
                <w:sz w:val="22"/>
                <w:szCs w:val="22"/>
              </w:rPr>
              <w:t>, there will be an optio</w:t>
            </w:r>
            <w:r w:rsidR="00D40076">
              <w:rPr>
                <w:rFonts w:ascii="AvenirNext forINTUIT" w:hAnsi="AvenirNext forINTUIT"/>
                <w:color w:val="000000"/>
                <w:sz w:val="22"/>
                <w:szCs w:val="22"/>
              </w:rPr>
              <w:t xml:space="preserve">n for </w:t>
            </w:r>
            <w:r w:rsidR="00081D98">
              <w:rPr>
                <w:rFonts w:ascii="AvenirNext forINTUIT" w:hAnsi="AvenirNext forINTUIT"/>
                <w:color w:val="000000"/>
                <w:sz w:val="22"/>
                <w:szCs w:val="22"/>
              </w:rPr>
              <w:t>those 65 and above, h</w:t>
            </w:r>
            <w:r w:rsidR="0083126A" w:rsidRPr="0083126A">
              <w:rPr>
                <w:rFonts w:ascii="AvenirNext forINTUIT" w:hAnsi="AvenirNext forINTUIT"/>
                <w:color w:val="000000"/>
                <w:sz w:val="22"/>
                <w:szCs w:val="22"/>
              </w:rPr>
              <w:t xml:space="preserve">ere </w:t>
            </w:r>
            <w:r w:rsidR="00FB3A8B">
              <w:rPr>
                <w:rFonts w:ascii="AvenirNext forINTUIT" w:hAnsi="AvenirNext forINTUIT"/>
                <w:color w:val="000000"/>
                <w:sz w:val="22"/>
                <w:szCs w:val="22"/>
              </w:rPr>
              <w:t xml:space="preserve">is where </w:t>
            </w:r>
            <w:r w:rsidR="0083126A" w:rsidRPr="0083126A">
              <w:rPr>
                <w:rFonts w:ascii="AvenirNext forINTUIT" w:hAnsi="AvenirNext forINTUIT"/>
                <w:color w:val="000000"/>
                <w:sz w:val="22"/>
                <w:szCs w:val="22"/>
              </w:rPr>
              <w:t>they w</w:t>
            </w:r>
            <w:r w:rsidR="00081D98">
              <w:rPr>
                <w:rFonts w:ascii="AvenirNext forINTUIT" w:hAnsi="AvenirNext forINTUIT"/>
                <w:color w:val="000000"/>
                <w:sz w:val="22"/>
                <w:szCs w:val="22"/>
              </w:rPr>
              <w:t>ill register</w:t>
            </w:r>
            <w:r w:rsidR="00FB3A8B">
              <w:rPr>
                <w:rFonts w:ascii="AvenirNext forINTUIT" w:hAnsi="AvenirNext forINTUIT"/>
                <w:color w:val="000000"/>
                <w:sz w:val="22"/>
                <w:szCs w:val="22"/>
              </w:rPr>
              <w:t xml:space="preserve"> and nominate</w:t>
            </w:r>
            <w:r w:rsidR="00081D98">
              <w:rPr>
                <w:rFonts w:ascii="AvenirNext forINTUIT" w:hAnsi="AvenirNext forINTUIT"/>
                <w:color w:val="000000"/>
                <w:sz w:val="22"/>
                <w:szCs w:val="22"/>
              </w:rPr>
              <w:t xml:space="preserve"> their main contact. </w:t>
            </w:r>
            <w:r w:rsidR="0083126A" w:rsidRPr="0083126A">
              <w:rPr>
                <w:rFonts w:ascii="AvenirNext forINTUIT" w:hAnsi="AvenirNext forINTUIT"/>
                <w:color w:val="000000"/>
                <w:sz w:val="22"/>
                <w:szCs w:val="22"/>
              </w:rPr>
              <w:t>This c</w:t>
            </w:r>
            <w:r w:rsidR="00FB3A8B">
              <w:rPr>
                <w:rFonts w:ascii="AvenirNext forINTUIT" w:hAnsi="AvenirNext forINTUIT"/>
                <w:color w:val="000000"/>
                <w:sz w:val="22"/>
                <w:szCs w:val="22"/>
              </w:rPr>
              <w:t>onnects the elder to their main contact</w:t>
            </w:r>
            <w:r w:rsidR="0083126A" w:rsidRPr="0083126A">
              <w:rPr>
                <w:rFonts w:ascii="AvenirNext forINTUIT" w:hAnsi="AvenirNext forINTUIT"/>
                <w:color w:val="000000"/>
                <w:sz w:val="22"/>
                <w:szCs w:val="22"/>
              </w:rPr>
              <w:t xml:space="preserve"> and allows </w:t>
            </w:r>
            <w:r w:rsidR="00FB3A8B">
              <w:rPr>
                <w:rFonts w:ascii="AvenirNext forINTUIT" w:hAnsi="AvenirNext forINTUIT"/>
                <w:color w:val="000000"/>
                <w:sz w:val="22"/>
                <w:szCs w:val="22"/>
              </w:rPr>
              <w:t>the main contact t</w:t>
            </w:r>
            <w:r w:rsidR="0083126A" w:rsidRPr="0083126A">
              <w:rPr>
                <w:rFonts w:ascii="AvenirNext forINTUIT" w:hAnsi="AvenirNext forINTUIT"/>
                <w:color w:val="000000"/>
                <w:sz w:val="22"/>
                <w:szCs w:val="22"/>
              </w:rPr>
              <w:t>o assist and control settings</w:t>
            </w:r>
            <w:r w:rsidR="00081D98">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 xml:space="preserve">Once </w:t>
            </w:r>
            <w:r w:rsidR="00FB3A8B">
              <w:rPr>
                <w:rFonts w:ascii="AvenirNext forINTUIT" w:hAnsi="AvenirNext forINTUIT"/>
                <w:color w:val="000000"/>
                <w:sz w:val="22"/>
                <w:szCs w:val="22"/>
              </w:rPr>
              <w:t xml:space="preserve">they have </w:t>
            </w:r>
            <w:r w:rsidR="0083126A" w:rsidRPr="0083126A">
              <w:rPr>
                <w:rFonts w:ascii="AvenirNext forINTUIT" w:hAnsi="AvenirNext forINTUIT"/>
                <w:color w:val="000000"/>
                <w:sz w:val="22"/>
                <w:szCs w:val="22"/>
              </w:rPr>
              <w:t xml:space="preserve">signed up, the interface is simple and </w:t>
            </w:r>
            <w:r w:rsidR="0083126A" w:rsidRPr="0083126A">
              <w:rPr>
                <w:rFonts w:ascii="AvenirNext forINTUIT" w:hAnsi="AvenirNext forINTUIT"/>
                <w:sz w:val="22"/>
                <w:szCs w:val="22"/>
              </w:rPr>
              <w:t>straightforward</w:t>
            </w:r>
            <w:r w:rsidR="00081D98">
              <w:rPr>
                <w:rFonts w:ascii="AvenirNext forINTUIT" w:hAnsi="AvenirNext forINTUIT"/>
                <w:sz w:val="22"/>
                <w:szCs w:val="22"/>
              </w:rPr>
              <w:t xml:space="preserve">. </w:t>
            </w:r>
            <w:r w:rsidR="0083126A" w:rsidRPr="0083126A">
              <w:rPr>
                <w:rFonts w:ascii="AvenirNext forINTUIT" w:hAnsi="AvenirNext forINTUIT"/>
                <w:color w:val="000000"/>
                <w:sz w:val="22"/>
                <w:szCs w:val="22"/>
              </w:rPr>
              <w:t xml:space="preserve">The </w:t>
            </w:r>
            <w:r w:rsidR="00FB3A8B">
              <w:rPr>
                <w:rFonts w:ascii="AvenirNext forINTUIT" w:hAnsi="AvenirNext forINTUIT"/>
                <w:color w:val="000000"/>
                <w:sz w:val="22"/>
                <w:szCs w:val="22"/>
              </w:rPr>
              <w:t>following</w:t>
            </w:r>
            <w:r w:rsidR="0083126A" w:rsidRPr="0083126A">
              <w:rPr>
                <w:rFonts w:ascii="AvenirNext forINTUIT" w:hAnsi="AvenirNext forINTUIT"/>
                <w:color w:val="000000"/>
                <w:sz w:val="22"/>
                <w:szCs w:val="22"/>
              </w:rPr>
              <w:t xml:space="preserve"> screen will ha</w:t>
            </w:r>
            <w:r>
              <w:rPr>
                <w:rFonts w:ascii="AvenirNext forINTUIT" w:hAnsi="AvenirNext forINTUIT"/>
                <w:color w:val="000000"/>
                <w:sz w:val="22"/>
                <w:szCs w:val="22"/>
              </w:rPr>
              <w:t xml:space="preserve">ve four options for the </w:t>
            </w:r>
            <w:r w:rsidR="00FB3A8B">
              <w:rPr>
                <w:rFonts w:ascii="AvenirNext forINTUIT" w:hAnsi="AvenirNext forINTUIT"/>
                <w:color w:val="000000"/>
                <w:sz w:val="22"/>
                <w:szCs w:val="22"/>
              </w:rPr>
              <w:t>end-</w:t>
            </w:r>
            <w:r>
              <w:rPr>
                <w:rFonts w:ascii="AvenirNext forINTUIT" w:hAnsi="AvenirNext forINTUIT"/>
                <w:color w:val="000000"/>
                <w:sz w:val="22"/>
                <w:szCs w:val="22"/>
              </w:rPr>
              <w:t>user to</w:t>
            </w:r>
            <w:r w:rsidR="00FB3A8B">
              <w:rPr>
                <w:rFonts w:ascii="AvenirNext forINTUIT" w:hAnsi="AvenirNext forINTUIT"/>
                <w:color w:val="000000"/>
                <w:sz w:val="22"/>
                <w:szCs w:val="22"/>
              </w:rPr>
              <w:t xml:space="preserve"> </w:t>
            </w:r>
            <w:r w:rsidR="0083126A" w:rsidRPr="0083126A">
              <w:rPr>
                <w:rFonts w:ascii="AvenirNext forINTUIT" w:hAnsi="AvenirNext forINTUIT"/>
                <w:color w:val="000000"/>
                <w:sz w:val="22"/>
                <w:szCs w:val="22"/>
              </w:rPr>
              <w:t>choose from including:</w:t>
            </w:r>
            <w:r w:rsidR="00894818">
              <w:rPr>
                <w:rFonts w:ascii="AvenirNext forINTUIT" w:hAnsi="AvenirNext forINTUIT"/>
                <w:color w:val="000000"/>
                <w:sz w:val="22"/>
                <w:szCs w:val="22"/>
              </w:rPr>
              <w:t xml:space="preserve"> </w:t>
            </w:r>
            <w:r w:rsidR="00FB3A8B">
              <w:rPr>
                <w:rFonts w:ascii="AvenirNext forINTUIT" w:hAnsi="AvenirNext forINTUIT"/>
                <w:color w:val="000000"/>
                <w:sz w:val="22"/>
                <w:szCs w:val="22"/>
              </w:rPr>
              <w:t>c</w:t>
            </w:r>
            <w:r w:rsidR="0083126A" w:rsidRPr="0083126A">
              <w:rPr>
                <w:rFonts w:ascii="AvenirNext forINTUIT" w:hAnsi="AvenirNext forINTUIT"/>
                <w:color w:val="000000"/>
                <w:sz w:val="22"/>
                <w:szCs w:val="22"/>
              </w:rPr>
              <w:t>hat</w:t>
            </w:r>
            <w:r w:rsidR="00894818">
              <w:rPr>
                <w:rFonts w:ascii="AvenirNext forINTUIT" w:hAnsi="AvenirNext forINTUIT"/>
                <w:color w:val="000000"/>
                <w:sz w:val="22"/>
                <w:szCs w:val="22"/>
              </w:rPr>
              <w:t>, g</w:t>
            </w:r>
            <w:r w:rsidR="0083126A" w:rsidRPr="0083126A">
              <w:rPr>
                <w:rFonts w:ascii="AvenirNext forINTUIT" w:hAnsi="AvenirNext forINTUIT"/>
                <w:color w:val="000000"/>
                <w:sz w:val="22"/>
                <w:szCs w:val="22"/>
              </w:rPr>
              <w:t>ames</w:t>
            </w:r>
            <w:r w:rsidR="00894818">
              <w:rPr>
                <w:rFonts w:ascii="AvenirNext forINTUIT" w:hAnsi="AvenirNext forINTUIT"/>
                <w:color w:val="000000"/>
                <w:sz w:val="22"/>
                <w:szCs w:val="22"/>
              </w:rPr>
              <w:t xml:space="preserve">, people, and </w:t>
            </w:r>
            <w:r w:rsidR="0083126A" w:rsidRPr="0083126A">
              <w:rPr>
                <w:rFonts w:ascii="AvenirNext forINTUIT" w:hAnsi="AvenirNext forINTUIT"/>
                <w:color w:val="000000"/>
                <w:sz w:val="22"/>
                <w:szCs w:val="22"/>
              </w:rPr>
              <w:t>HELP</w:t>
            </w:r>
            <w:r w:rsidR="00894818">
              <w:rPr>
                <w:rFonts w:ascii="AvenirNext forINTUIT" w:hAnsi="AvenirNext forINTUIT"/>
                <w:color w:val="000000"/>
                <w:sz w:val="22"/>
                <w:szCs w:val="22"/>
              </w:rPr>
              <w:t>.</w:t>
            </w:r>
          </w:p>
          <w:p w14:paraId="1A043474" w14:textId="4825A9D9" w:rsidR="0083126A" w:rsidRPr="00113AD7" w:rsidRDefault="0083126A" w:rsidP="0083126A">
            <w:pPr>
              <w:pBdr>
                <w:top w:val="nil"/>
                <w:left w:val="nil"/>
                <w:bottom w:val="nil"/>
                <w:right w:val="nil"/>
                <w:between w:val="nil"/>
              </w:pBdr>
              <w:ind w:left="1920"/>
              <w:rPr>
                <w:rFonts w:ascii="AvenirNext forINTUIT" w:hAnsi="AvenirNext forINTUIT"/>
                <w:color w:val="000000"/>
                <w:sz w:val="14"/>
                <w:szCs w:val="22"/>
              </w:rPr>
            </w:pPr>
          </w:p>
          <w:p w14:paraId="6D133580" w14:textId="77777777" w:rsidR="00FB3A8B" w:rsidRDefault="0083126A" w:rsidP="00894818">
            <w:pPr>
              <w:pBdr>
                <w:top w:val="nil"/>
                <w:left w:val="nil"/>
                <w:bottom w:val="nil"/>
                <w:right w:val="nil"/>
                <w:between w:val="nil"/>
              </w:pBdr>
              <w:spacing w:line="259" w:lineRule="auto"/>
              <w:rPr>
                <w:rFonts w:ascii="AvenirNext forINTUIT" w:hAnsi="AvenirNext forINTUIT"/>
                <w:color w:val="000000"/>
                <w:sz w:val="22"/>
                <w:szCs w:val="22"/>
              </w:rPr>
            </w:pPr>
            <w:r w:rsidRPr="0083126A">
              <w:rPr>
                <w:rFonts w:ascii="AvenirNext forINTUIT" w:hAnsi="AvenirNext forINTUIT"/>
                <w:color w:val="000000"/>
                <w:sz w:val="22"/>
                <w:szCs w:val="22"/>
              </w:rPr>
              <w:t xml:space="preserve">The chat option </w:t>
            </w:r>
            <w:r w:rsidR="00894818">
              <w:rPr>
                <w:rFonts w:ascii="AvenirNext forINTUIT" w:hAnsi="AvenirNext forINTUIT"/>
                <w:color w:val="000000"/>
                <w:sz w:val="22"/>
                <w:szCs w:val="22"/>
              </w:rPr>
              <w:t xml:space="preserve">will allow them to decide between text, video and voice chat. </w:t>
            </w:r>
          </w:p>
          <w:p w14:paraId="56948042" w14:textId="77777777"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1FEB08" w14:textId="31DBDABC" w:rsidR="00894818" w:rsidRDefault="00894818" w:rsidP="00894818">
            <w:pPr>
              <w:pBdr>
                <w:top w:val="nil"/>
                <w:left w:val="nil"/>
                <w:bottom w:val="nil"/>
                <w:right w:val="nil"/>
                <w:between w:val="nil"/>
              </w:pBdr>
              <w:spacing w:line="259" w:lineRule="auto"/>
              <w:rPr>
                <w:rFonts w:ascii="AvenirNext forINTUIT" w:hAnsi="AvenirNext forINTUIT"/>
                <w:color w:val="000000"/>
                <w:sz w:val="22"/>
                <w:szCs w:val="22"/>
              </w:rPr>
            </w:pPr>
            <w:r w:rsidRPr="006B5D9F">
              <w:rPr>
                <w:rFonts w:ascii="AvenirNext forINTUIT" w:hAnsi="AvenirNext forINTUIT"/>
                <w:color w:val="000000"/>
                <w:sz w:val="22"/>
                <w:szCs w:val="22"/>
              </w:rPr>
              <w:t>Through the games button, they will have access to play a range of games and brain teasers</w:t>
            </w:r>
            <w:r>
              <w:rPr>
                <w:rFonts w:ascii="AvenirNext forINTUIT" w:hAnsi="AvenirNext forINTUIT"/>
                <w:color w:val="000000"/>
                <w:sz w:val="22"/>
                <w:szCs w:val="22"/>
              </w:rPr>
              <w:t>, t</w:t>
            </w:r>
            <w:r w:rsidRPr="006B5D9F">
              <w:rPr>
                <w:rFonts w:ascii="AvenirNext forINTUIT" w:hAnsi="AvenirNext forINTUIT"/>
                <w:color w:val="000000"/>
                <w:sz w:val="22"/>
                <w:szCs w:val="22"/>
              </w:rPr>
              <w:t>hey can also opt into challenges and compete against their connections</w:t>
            </w:r>
            <w:r>
              <w:rPr>
                <w:rFonts w:ascii="AvenirNext forINTUIT" w:hAnsi="AvenirNext forINTUIT"/>
                <w:color w:val="000000"/>
                <w:sz w:val="22"/>
                <w:szCs w:val="22"/>
              </w:rPr>
              <w:t xml:space="preserve"> competitively. </w:t>
            </w:r>
          </w:p>
          <w:p w14:paraId="6B8FF4D2" w14:textId="231499EC" w:rsidR="00FB3A8B" w:rsidRPr="00FB3A8B" w:rsidRDefault="00FB3A8B" w:rsidP="00894818">
            <w:pPr>
              <w:pBdr>
                <w:top w:val="nil"/>
                <w:left w:val="nil"/>
                <w:bottom w:val="nil"/>
                <w:right w:val="nil"/>
                <w:between w:val="nil"/>
              </w:pBdr>
              <w:spacing w:line="259" w:lineRule="auto"/>
              <w:rPr>
                <w:rFonts w:ascii="AvenirNext forINTUIT" w:hAnsi="AvenirNext forINTUIT"/>
                <w:color w:val="000000"/>
                <w:sz w:val="14"/>
                <w:szCs w:val="22"/>
              </w:rPr>
            </w:pPr>
          </w:p>
          <w:p w14:paraId="63D9C6FA" w14:textId="0F7D26FE" w:rsidR="00123CAF" w:rsidRDefault="00FB3A8B" w:rsidP="00894818">
            <w:pPr>
              <w:pBdr>
                <w:top w:val="nil"/>
                <w:left w:val="nil"/>
                <w:bottom w:val="nil"/>
                <w:right w:val="nil"/>
                <w:between w:val="nil"/>
              </w:pBdr>
              <w:spacing w:line="259" w:lineRule="auto"/>
              <w:rPr>
                <w:rFonts w:ascii="AvenirNext forINTUIT" w:hAnsi="AvenirNext forINTUIT"/>
                <w:color w:val="000000"/>
                <w:sz w:val="22"/>
                <w:szCs w:val="22"/>
              </w:rPr>
            </w:pPr>
            <w:r>
              <w:rPr>
                <w:rFonts w:ascii="AvenirNext forINTUIT" w:hAnsi="AvenirNext forINTUIT"/>
                <w:color w:val="000000"/>
                <w:sz w:val="22"/>
                <w:szCs w:val="22"/>
              </w:rPr>
              <w:t>Through this portal, the elder will have to select the contact they want to interact with.</w:t>
            </w:r>
          </w:p>
          <w:p w14:paraId="3180A81A" w14:textId="1C08F442" w:rsidR="00BA57C8" w:rsidRPr="00D40076" w:rsidRDefault="00BA57C8" w:rsidP="00894818">
            <w:pPr>
              <w:pBdr>
                <w:top w:val="nil"/>
                <w:left w:val="nil"/>
                <w:bottom w:val="nil"/>
                <w:right w:val="nil"/>
                <w:between w:val="nil"/>
              </w:pBdr>
              <w:spacing w:line="259" w:lineRule="auto"/>
              <w:rPr>
                <w:rFonts w:ascii="AvenirNext forINTUIT" w:hAnsi="AvenirNext forINTUIT"/>
                <w:color w:val="000000"/>
                <w:sz w:val="22"/>
                <w:szCs w:val="22"/>
              </w:rPr>
            </w:pPr>
          </w:p>
        </w:tc>
        <w:tc>
          <w:tcPr>
            <w:tcW w:w="442" w:type="dxa"/>
          </w:tcPr>
          <w:p w14:paraId="2FBDBA53" w14:textId="503FA84D" w:rsidR="004A5BE6" w:rsidRPr="00E84071" w:rsidRDefault="004A5BE6" w:rsidP="00A907C3">
            <w:pPr>
              <w:rPr>
                <w:rFonts w:ascii="AvenirNext forINTUIT" w:hAnsi="AvenirNext forINTUIT"/>
              </w:rPr>
            </w:pPr>
          </w:p>
        </w:tc>
      </w:tr>
    </w:tbl>
    <w:p w14:paraId="04D85B1C" w14:textId="57CB6C6D" w:rsidR="004A5BE6" w:rsidRPr="00E84071" w:rsidRDefault="004A5BE6" w:rsidP="004A5BE6">
      <w:pPr>
        <w:rPr>
          <w:rFonts w:ascii="AvenirNext forINTUIT" w:hAnsi="AvenirNext forINTUIT"/>
          <w:color w:val="476166" w:themeColor="accent1"/>
          <w:sz w:val="28"/>
          <w:szCs w:val="28"/>
        </w:rPr>
      </w:pPr>
    </w:p>
    <w:p w14:paraId="7B2BF4F2" w14:textId="77777777" w:rsidR="004A5BE6" w:rsidRPr="00E84071" w:rsidRDefault="004A5BE6" w:rsidP="004A5BE6">
      <w:pPr>
        <w:rPr>
          <w:rFonts w:ascii="AvenirNext forINTUIT" w:hAnsi="AvenirNext forINTUIT"/>
          <w:color w:val="476166" w:themeColor="accent1"/>
          <w:sz w:val="28"/>
          <w:szCs w:val="28"/>
        </w:rPr>
      </w:pPr>
    </w:p>
    <w:p w14:paraId="6060D575" w14:textId="77777777" w:rsidR="004A5BE6" w:rsidRPr="00E84071" w:rsidRDefault="004A5BE6" w:rsidP="004A5BE6">
      <w:pPr>
        <w:rPr>
          <w:rFonts w:ascii="AvenirNext forINTUIT" w:hAnsi="AvenirNext forINTUIT"/>
          <w:color w:val="476166" w:themeColor="accent1"/>
          <w:sz w:val="28"/>
          <w:szCs w:val="28"/>
        </w:rPr>
      </w:pPr>
    </w:p>
    <w:p w14:paraId="482A587F" w14:textId="0B9BD830"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4753CF5" w14:textId="5A3BB062" w:rsidR="004A5BE6" w:rsidRPr="00E84071" w:rsidRDefault="004A5BE6" w:rsidP="004A5BE6">
      <w:pPr>
        <w:rPr>
          <w:rFonts w:ascii="AvenirNext forINTUIT" w:hAnsi="AvenirNext forINTUIT"/>
        </w:rPr>
      </w:pPr>
    </w:p>
    <w:p w14:paraId="20B02493" w14:textId="06985D8F" w:rsidR="004A5BE6" w:rsidRPr="00E84071" w:rsidRDefault="004A5BE6" w:rsidP="004A5BE6">
      <w:pPr>
        <w:rPr>
          <w:rFonts w:ascii="AvenirNext forINTUIT" w:hAnsi="AvenirNext forINTUIT"/>
          <w:color w:val="476166" w:themeColor="accent1"/>
          <w:sz w:val="28"/>
          <w:szCs w:val="28"/>
        </w:rPr>
      </w:pPr>
    </w:p>
    <w:p w14:paraId="2077DD44" w14:textId="416F5B68"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3783128" w14:textId="77777777" w:rsidTr="00A907C3">
        <w:trPr>
          <w:trHeight w:val="10729"/>
        </w:trPr>
        <w:tc>
          <w:tcPr>
            <w:tcW w:w="284" w:type="dxa"/>
          </w:tcPr>
          <w:p w14:paraId="31704695" w14:textId="77777777" w:rsidR="004A5BE6" w:rsidRPr="00E84071" w:rsidRDefault="004A5BE6" w:rsidP="00A907C3">
            <w:pPr>
              <w:rPr>
                <w:rFonts w:ascii="AvenirNext forINTUIT" w:hAnsi="AvenirNext forINTUIT"/>
              </w:rPr>
            </w:pPr>
          </w:p>
          <w:p w14:paraId="3B50838B" w14:textId="77777777" w:rsidR="004A5BE6" w:rsidRPr="00E84071" w:rsidRDefault="004A5BE6" w:rsidP="00A907C3">
            <w:pPr>
              <w:rPr>
                <w:rFonts w:ascii="AvenirNext forINTUIT" w:hAnsi="AvenirNext forINTUIT"/>
              </w:rPr>
            </w:pPr>
          </w:p>
          <w:p w14:paraId="1AD334EE" w14:textId="77777777" w:rsidR="004A5BE6" w:rsidRPr="00E84071" w:rsidRDefault="004A5BE6" w:rsidP="00A907C3">
            <w:pPr>
              <w:rPr>
                <w:rFonts w:ascii="AvenirNext forINTUIT" w:hAnsi="AvenirNext forINTUIT"/>
              </w:rPr>
            </w:pPr>
          </w:p>
          <w:p w14:paraId="33A2423D"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9E54BA0" w14:textId="77777777" w:rsidR="00FB3A8B" w:rsidRPr="00FB3A8B" w:rsidRDefault="00FB3A8B" w:rsidP="00FB3A8B">
            <w:pPr>
              <w:pStyle w:val="NoSpacing"/>
              <w:rPr>
                <w:rFonts w:ascii="AvenirNext forINTUIT" w:hAnsi="AvenirNext forINTUIT"/>
              </w:rPr>
            </w:pPr>
          </w:p>
          <w:p w14:paraId="723EF8E4" w14:textId="0116FC9A" w:rsidR="00081D98" w:rsidRPr="00FB3A8B" w:rsidRDefault="006B5D9F" w:rsidP="00FB3A8B">
            <w:pPr>
              <w:pStyle w:val="NoSpacing"/>
              <w:rPr>
                <w:rFonts w:ascii="AvenirNext forINTUIT" w:hAnsi="AvenirNext forINTUIT"/>
              </w:rPr>
            </w:pPr>
            <w:r w:rsidRPr="00FB3A8B">
              <w:rPr>
                <w:rFonts w:ascii="AvenirNext forINTUIT" w:hAnsi="AvenirNext forINTUIT"/>
              </w:rPr>
              <w:t>The use of photos is there for the elder to be able to identify their connections with ease</w:t>
            </w:r>
            <w:r w:rsidR="00081D98" w:rsidRPr="00FB3A8B">
              <w:rPr>
                <w:rFonts w:ascii="AvenirNext forINTUIT" w:hAnsi="AvenirNext forINTUIT"/>
              </w:rPr>
              <w:t xml:space="preserve">, without having to search for emails, names, and other details they may not know. </w:t>
            </w:r>
            <w:r w:rsidRPr="00FB3A8B">
              <w:rPr>
                <w:rFonts w:ascii="AvenirNext forINTUIT" w:hAnsi="AvenirNext forINTUIT"/>
              </w:rPr>
              <w:t>Once they select their connection, they can decide to chat with them or play games with them directly (without having to search</w:t>
            </w:r>
            <w:r w:rsidR="00FB3A8B" w:rsidRPr="00FB3A8B">
              <w:rPr>
                <w:rFonts w:ascii="AvenirNext forINTUIT" w:hAnsi="AvenirNext forINTUIT"/>
              </w:rPr>
              <w:t xml:space="preserve"> through the main portal</w:t>
            </w:r>
            <w:r w:rsidRPr="00FB3A8B">
              <w:rPr>
                <w:rFonts w:ascii="AvenirNext forINTUIT" w:hAnsi="AvenirNext forINTUIT"/>
              </w:rPr>
              <w:t>)</w:t>
            </w:r>
            <w:r w:rsidR="00081D98" w:rsidRPr="00FB3A8B">
              <w:rPr>
                <w:rFonts w:ascii="AvenirNext forINTUIT" w:hAnsi="AvenirNext forINTUIT"/>
              </w:rPr>
              <w:t xml:space="preserve">. </w:t>
            </w:r>
            <w:r w:rsidRPr="00FB3A8B">
              <w:rPr>
                <w:rFonts w:ascii="AvenirNext forINTUIT" w:hAnsi="AvenirNext forINTUIT"/>
              </w:rPr>
              <w:t xml:space="preserve">They will also be able to view </w:t>
            </w:r>
            <w:r w:rsidR="00FB3A8B" w:rsidRPr="00FB3A8B">
              <w:rPr>
                <w:rFonts w:ascii="AvenirNext forINTUIT" w:hAnsi="AvenirNext forINTUIT"/>
              </w:rPr>
              <w:t>contact</w:t>
            </w:r>
            <w:r w:rsidRPr="00FB3A8B">
              <w:rPr>
                <w:rFonts w:ascii="AvenirNext forINTUIT" w:hAnsi="AvenirNext forINTUIT"/>
              </w:rPr>
              <w:t xml:space="preserve"> </w:t>
            </w:r>
            <w:r w:rsidR="00FB3A8B" w:rsidRPr="00FB3A8B">
              <w:rPr>
                <w:rFonts w:ascii="AvenirNext forINTUIT" w:hAnsi="AvenirNext forINTUIT"/>
              </w:rPr>
              <w:t xml:space="preserve">connection </w:t>
            </w:r>
            <w:r w:rsidRPr="00FB3A8B">
              <w:rPr>
                <w:rFonts w:ascii="AvenirNext forINTUIT" w:hAnsi="AvenirNext forINTUIT"/>
              </w:rPr>
              <w:t>request</w:t>
            </w:r>
            <w:r w:rsidR="00FB3A8B" w:rsidRPr="00FB3A8B">
              <w:rPr>
                <w:rFonts w:ascii="AvenirNext forINTUIT" w:hAnsi="AvenirNext forINTUIT"/>
              </w:rPr>
              <w:t xml:space="preserve">s </w:t>
            </w:r>
            <w:r w:rsidRPr="00FB3A8B">
              <w:rPr>
                <w:rFonts w:ascii="AvenirNext forINTUIT" w:hAnsi="AvenirNext forINTUIT"/>
              </w:rPr>
              <w:t>a</w:t>
            </w:r>
            <w:r w:rsidR="00081D98" w:rsidRPr="00FB3A8B">
              <w:rPr>
                <w:rFonts w:ascii="AvenirNext forINTUIT" w:hAnsi="AvenirNext forINTUIT"/>
              </w:rPr>
              <w:t xml:space="preserve">nd approve/decline accordingly. </w:t>
            </w:r>
          </w:p>
          <w:p w14:paraId="212C0260" w14:textId="77777777" w:rsidR="00081D98" w:rsidRPr="00FB3A8B" w:rsidRDefault="00081D98" w:rsidP="00FB3A8B">
            <w:pPr>
              <w:pStyle w:val="NoSpacing"/>
              <w:rPr>
                <w:rFonts w:ascii="AvenirNext forINTUIT" w:hAnsi="AvenirNext forINTUIT"/>
                <w:sz w:val="10"/>
              </w:rPr>
            </w:pPr>
          </w:p>
          <w:p w14:paraId="2DD58355" w14:textId="0F33A3F9" w:rsidR="006B5D9F" w:rsidRPr="00FB3A8B" w:rsidRDefault="006B5D9F" w:rsidP="00FB3A8B">
            <w:pPr>
              <w:pStyle w:val="NoSpacing"/>
              <w:rPr>
                <w:rFonts w:ascii="AvenirNext forINTUIT" w:hAnsi="AvenirNext forINTUIT"/>
              </w:rPr>
            </w:pPr>
            <w:r w:rsidRPr="00FB3A8B">
              <w:rPr>
                <w:rFonts w:ascii="AvenirNext forINTUIT" w:hAnsi="AvenirNext forINTUIT"/>
              </w:rPr>
              <w:t xml:space="preserve">The HELP function allows </w:t>
            </w:r>
            <w:r w:rsidR="00FB3A8B" w:rsidRPr="00FB3A8B">
              <w:rPr>
                <w:rFonts w:ascii="AvenirNext forINTUIT" w:hAnsi="AvenirNext forINTUIT"/>
              </w:rPr>
              <w:t>the elder</w:t>
            </w:r>
            <w:r w:rsidRPr="00FB3A8B">
              <w:rPr>
                <w:rFonts w:ascii="AvenirNext forINTUIT" w:hAnsi="AvenirNext forINTUIT"/>
              </w:rPr>
              <w:t xml:space="preserve"> to notify their main contact that they are having issues</w:t>
            </w:r>
            <w:r w:rsidR="00081D98" w:rsidRPr="00FB3A8B">
              <w:rPr>
                <w:rFonts w:ascii="AvenirNext forINTUIT" w:hAnsi="AvenirNext forINTUIT"/>
              </w:rPr>
              <w:t xml:space="preserve">. </w:t>
            </w:r>
            <w:r w:rsidRPr="00FB3A8B">
              <w:rPr>
                <w:rFonts w:ascii="AvenirNext forINTUIT" w:hAnsi="AvenirNext forINTUIT"/>
              </w:rPr>
              <w:t xml:space="preserve">We plan to collate data of what the main concerns would be and intend to have a few options </w:t>
            </w:r>
            <w:r w:rsidR="00FB3A8B" w:rsidRPr="00FB3A8B">
              <w:rPr>
                <w:rFonts w:ascii="AvenirNext forINTUIT" w:hAnsi="AvenirNext forINTUIT"/>
              </w:rPr>
              <w:t xml:space="preserve">available so </w:t>
            </w:r>
            <w:r w:rsidRPr="00FB3A8B">
              <w:rPr>
                <w:rFonts w:ascii="AvenirNext forINTUIT" w:hAnsi="AvenirNext forINTUIT"/>
              </w:rPr>
              <w:t xml:space="preserve">they can </w:t>
            </w:r>
            <w:r w:rsidR="00FB3A8B" w:rsidRPr="00FB3A8B">
              <w:rPr>
                <w:rFonts w:ascii="AvenirNext forINTUIT" w:hAnsi="AvenirNext forINTUIT"/>
              </w:rPr>
              <w:t xml:space="preserve">simply </w:t>
            </w:r>
            <w:r w:rsidRPr="00FB3A8B">
              <w:rPr>
                <w:rFonts w:ascii="AvenirNext forINTUIT" w:hAnsi="AvenirNext forINTUIT"/>
              </w:rPr>
              <w:t>choose from, however, to begin with, we will look to only have a password help option</w:t>
            </w:r>
            <w:r w:rsidR="00497ACE" w:rsidRPr="00FB3A8B">
              <w:rPr>
                <w:rFonts w:ascii="AvenirNext forINTUIT" w:hAnsi="AvenirNext forINTUIT"/>
              </w:rPr>
              <w:t>.</w:t>
            </w:r>
          </w:p>
          <w:p w14:paraId="55727368" w14:textId="12BD4656" w:rsidR="00A907C3" w:rsidRPr="00FB3A8B" w:rsidRDefault="00A907C3" w:rsidP="00FB3A8B">
            <w:pPr>
              <w:pStyle w:val="NoSpacing"/>
              <w:rPr>
                <w:rFonts w:ascii="AvenirNext forINTUIT" w:hAnsi="AvenirNext forINTUIT"/>
                <w:color w:val="000000"/>
                <w:sz w:val="20"/>
              </w:rPr>
            </w:pPr>
          </w:p>
          <w:p w14:paraId="5FB606BB" w14:textId="1AC72115" w:rsidR="00A907C3" w:rsidRPr="00FB3A8B" w:rsidRDefault="00A907C3" w:rsidP="00FB3A8B">
            <w:pPr>
              <w:pStyle w:val="NoSpacing"/>
              <w:rPr>
                <w:rFonts w:ascii="AvenirNext forINTUIT" w:hAnsi="AvenirNext forINTUIT"/>
                <w:b/>
                <w:color w:val="000000"/>
                <w:sz w:val="6"/>
              </w:rPr>
            </w:pPr>
            <w:r w:rsidRPr="00FB3A8B">
              <w:rPr>
                <w:rFonts w:ascii="AvenirNext forINTUIT" w:hAnsi="AvenirNext forINTUIT"/>
                <w:b/>
                <w:color w:val="476166" w:themeColor="accent1"/>
                <w:sz w:val="28"/>
                <w:szCs w:val="28"/>
              </w:rPr>
              <w:t>OTHER</w:t>
            </w:r>
            <w:r w:rsidRPr="00FB3A8B">
              <w:rPr>
                <w:rFonts w:ascii="AvenirNext forINTUIT" w:hAnsi="AvenirNext forINTUIT"/>
                <w:b/>
                <w:color w:val="000000"/>
              </w:rPr>
              <w:t xml:space="preserve"> </w:t>
            </w:r>
          </w:p>
          <w:p w14:paraId="23FEB5B6" w14:textId="28EFF9E3" w:rsidR="004A5BE6" w:rsidRPr="00FB3A8B" w:rsidRDefault="00123CAF" w:rsidP="00FB3A8B">
            <w:pPr>
              <w:pStyle w:val="NoSpacing"/>
              <w:rPr>
                <w:rFonts w:ascii="AvenirNext forINTUIT" w:hAnsi="AvenirNext forINTUIT"/>
                <w:color w:val="000000"/>
              </w:rPr>
            </w:pPr>
            <w:r w:rsidRPr="00FB3A8B">
              <w:rPr>
                <w:rFonts w:ascii="AvenirNext forINTUIT" w:hAnsi="AvenirNext forINTUIT"/>
                <w:noProof/>
              </w:rPr>
              <w:drawing>
                <wp:anchor distT="0" distB="0" distL="114300" distR="114300" simplePos="0" relativeHeight="251698176" behindDoc="0" locked="0" layoutInCell="1" allowOverlap="1" wp14:anchorId="0C3CE349" wp14:editId="540E67D5">
                  <wp:simplePos x="0" y="0"/>
                  <wp:positionH relativeFrom="column">
                    <wp:posOffset>209973</wp:posOffset>
                  </wp:positionH>
                  <wp:positionV relativeFrom="paragraph">
                    <wp:posOffset>1192530</wp:posOffset>
                  </wp:positionV>
                  <wp:extent cx="2219325" cy="3512820"/>
                  <wp:effectExtent l="0" t="0" r="0" b="0"/>
                  <wp:wrapSquare wrapText="bothSides"/>
                  <wp:docPr id="18" name="Picture 18" descr="C:\Users\vcotterell\Box\Vanessa\Vanessa Personal\Uni - RMIT\Intro to IT\Assignment 3\app pics\1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cotterell\Box\Vanessa\Vanessa Personal\Uni - RMIT\Intro to IT\Assignment 3\app pics\1cha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9325"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89984" behindDoc="0" locked="0" layoutInCell="1" allowOverlap="1" wp14:anchorId="626E93CF" wp14:editId="3031723B">
                  <wp:simplePos x="0" y="0"/>
                  <wp:positionH relativeFrom="column">
                    <wp:posOffset>2183976</wp:posOffset>
                  </wp:positionH>
                  <wp:positionV relativeFrom="paragraph">
                    <wp:posOffset>1195070</wp:posOffset>
                  </wp:positionV>
                  <wp:extent cx="2223770" cy="3516630"/>
                  <wp:effectExtent l="0" t="0" r="0" b="0"/>
                  <wp:wrapSquare wrapText="bothSides"/>
                  <wp:docPr id="17" name="Picture 17" descr="C:\Users\vcotterell\Box\Vanessa\Vanessa Personal\Uni - RMIT\Intro to IT\Assignment 3\app pics\1o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vcotterell\Box\Vanessa\Vanessa Personal\Uni - RMIT\Intro to IT\Assignment 3\app pics\1ol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23770" cy="35166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B3A8B">
              <w:rPr>
                <w:rFonts w:ascii="AvenirNext forINTUIT" w:hAnsi="AvenirNext forINTUIT"/>
                <w:noProof/>
                <w:color w:val="000000"/>
              </w:rPr>
              <w:drawing>
                <wp:anchor distT="0" distB="0" distL="114300" distR="114300" simplePos="0" relativeHeight="251692032" behindDoc="1" locked="0" layoutInCell="1" allowOverlap="1" wp14:anchorId="771BB1C5" wp14:editId="57D357A9">
                  <wp:simplePos x="0" y="0"/>
                  <wp:positionH relativeFrom="column">
                    <wp:posOffset>4115859</wp:posOffset>
                  </wp:positionH>
                  <wp:positionV relativeFrom="paragraph">
                    <wp:posOffset>1193165</wp:posOffset>
                  </wp:positionV>
                  <wp:extent cx="2220595" cy="3517265"/>
                  <wp:effectExtent l="0" t="0" r="0" b="0"/>
                  <wp:wrapTight wrapText="bothSides">
                    <wp:wrapPolygon edited="0">
                      <wp:start x="4077" y="234"/>
                      <wp:lineTo x="3150" y="585"/>
                      <wp:lineTo x="2409" y="1404"/>
                      <wp:lineTo x="2409" y="19186"/>
                      <wp:lineTo x="3335" y="19888"/>
                      <wp:lineTo x="3521" y="20122"/>
                      <wp:lineTo x="17789" y="20122"/>
                      <wp:lineTo x="17974" y="19888"/>
                      <wp:lineTo x="18901" y="19186"/>
                      <wp:lineTo x="19086" y="1638"/>
                      <wp:lineTo x="18160" y="585"/>
                      <wp:lineTo x="17233" y="234"/>
                      <wp:lineTo x="4077" y="234"/>
                    </wp:wrapPolygon>
                  </wp:wrapTight>
                  <wp:docPr id="15" name="Picture 15" descr="C:\Users\vcotterell\AppData\Local\Microsoft\Windows\INetCache\Content.Word\1gam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vcotterell\AppData\Local\Microsoft\Windows\INetCache\Content.Word\1games.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20595" cy="3517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5D9F" w:rsidRPr="00FB3A8B">
              <w:rPr>
                <w:rFonts w:ascii="AvenirNext forINTUIT" w:hAnsi="AvenirNext forINTUIT"/>
                <w:color w:val="000000"/>
              </w:rPr>
              <w:t xml:space="preserve">Those 64 and under will have a separate login </w:t>
            </w:r>
            <w:r w:rsidR="00FB3A8B">
              <w:rPr>
                <w:rFonts w:ascii="AvenirNext forINTUIT" w:hAnsi="AvenirNext forINTUIT"/>
                <w:color w:val="000000"/>
              </w:rPr>
              <w:t xml:space="preserve">option </w:t>
            </w:r>
            <w:r w:rsidR="006B5D9F" w:rsidRPr="00FB3A8B">
              <w:rPr>
                <w:rFonts w:ascii="AvenirNext forINTUIT" w:hAnsi="AvenirNext forINTUIT"/>
                <w:color w:val="000000"/>
              </w:rPr>
              <w:t xml:space="preserve">and will not need to register </w:t>
            </w:r>
            <w:r w:rsidR="00FB3A8B">
              <w:rPr>
                <w:rFonts w:ascii="AvenirNext forINTUIT" w:hAnsi="AvenirNext forINTUIT"/>
                <w:color w:val="000000"/>
              </w:rPr>
              <w:t>a</w:t>
            </w:r>
            <w:r w:rsidR="006B5D9F" w:rsidRPr="00FB3A8B">
              <w:rPr>
                <w:rFonts w:ascii="AvenirNext forINTUIT" w:hAnsi="AvenirNext forINTUIT"/>
                <w:color w:val="000000"/>
              </w:rPr>
              <w:t xml:space="preserve"> main contact</w:t>
            </w:r>
            <w:r w:rsidR="00FB3A8B">
              <w:rPr>
                <w:rFonts w:ascii="AvenirNext forINTUIT" w:hAnsi="AvenirNext forINTUIT"/>
                <w:color w:val="000000"/>
              </w:rPr>
              <w:t>.</w:t>
            </w:r>
            <w:r w:rsidR="006B5D9F" w:rsidRPr="00FB3A8B">
              <w:rPr>
                <w:rFonts w:ascii="AvenirNext forINTUIT" w:hAnsi="AvenirNext forINTUIT"/>
                <w:color w:val="000000"/>
              </w:rPr>
              <w:t xml:space="preserve"> </w:t>
            </w:r>
            <w:r w:rsidR="00FB3A8B">
              <w:rPr>
                <w:rFonts w:ascii="AvenirNext forINTUIT" w:hAnsi="AvenirNext forINTUIT"/>
                <w:color w:val="000000"/>
              </w:rPr>
              <w:t>T</w:t>
            </w:r>
            <w:r w:rsidR="006B5D9F" w:rsidRPr="00FB3A8B">
              <w:rPr>
                <w:rFonts w:ascii="AvenirNext forINTUIT" w:hAnsi="AvenirNext forINTUIT"/>
                <w:color w:val="000000"/>
              </w:rPr>
              <w:t>heir layout will be similar however</w:t>
            </w:r>
            <w:r w:rsidR="00FB3A8B">
              <w:rPr>
                <w:rFonts w:ascii="AvenirNext forINTUIT" w:hAnsi="AvenirNext forINTUIT"/>
                <w:color w:val="000000"/>
              </w:rPr>
              <w:t>,</w:t>
            </w:r>
            <w:r w:rsidR="006B5D9F" w:rsidRPr="00FB3A8B">
              <w:rPr>
                <w:rFonts w:ascii="AvenirNext forINTUIT" w:hAnsi="AvenirNext forINTUIT"/>
                <w:color w:val="000000"/>
              </w:rPr>
              <w:t xml:space="preserve"> will have an expandable navigation bar on the left</w:t>
            </w:r>
            <w:r w:rsidR="00894818" w:rsidRPr="00FB3A8B">
              <w:rPr>
                <w:rFonts w:ascii="AvenirNext forINTUIT" w:hAnsi="AvenirNext forINTUIT"/>
                <w:color w:val="000000"/>
              </w:rPr>
              <w:t xml:space="preserve">. </w:t>
            </w:r>
            <w:r w:rsidR="00CF1196" w:rsidRPr="00FB3A8B">
              <w:rPr>
                <w:rFonts w:ascii="AvenirNext forINTUIT" w:hAnsi="AvenirNext forINTUIT"/>
                <w:color w:val="000000"/>
              </w:rPr>
              <w:t>This is where they will be able to access the controls of their elder</w:t>
            </w:r>
            <w:r w:rsidR="00FB3A8B">
              <w:rPr>
                <w:rFonts w:ascii="AvenirNext forINTUIT" w:hAnsi="AvenirNext forINTUIT"/>
                <w:color w:val="000000"/>
              </w:rPr>
              <w:t xml:space="preserve"> connection</w:t>
            </w:r>
            <w:r w:rsidR="00894818" w:rsidRPr="00FB3A8B">
              <w:rPr>
                <w:rFonts w:ascii="AvenirNext forINTUIT" w:hAnsi="AvenirNext forINTUIT"/>
                <w:color w:val="000000"/>
              </w:rPr>
              <w:t>. They can a</w:t>
            </w:r>
            <w:r w:rsidR="00CF1196" w:rsidRPr="00FB3A8B">
              <w:rPr>
                <w:rFonts w:ascii="AvenirNext forINTUIT" w:hAnsi="AvenirNext forINTUIT"/>
                <w:color w:val="000000"/>
              </w:rPr>
              <w:t xml:space="preserve">ssist when </w:t>
            </w:r>
            <w:r w:rsidR="00FB3A8B">
              <w:rPr>
                <w:rFonts w:ascii="AvenirNext forINTUIT" w:hAnsi="AvenirNext forINTUIT"/>
                <w:color w:val="000000"/>
              </w:rPr>
              <w:t>the elder</w:t>
            </w:r>
            <w:r w:rsidR="00CF1196" w:rsidRPr="00FB3A8B">
              <w:rPr>
                <w:rFonts w:ascii="AvenirNext forINTUIT" w:hAnsi="AvenirNext forINTUIT"/>
                <w:color w:val="000000"/>
              </w:rPr>
              <w:t xml:space="preserve"> require</w:t>
            </w:r>
            <w:r w:rsidR="00FB3A8B">
              <w:rPr>
                <w:rFonts w:ascii="AvenirNext forINTUIT" w:hAnsi="AvenirNext forINTUIT"/>
                <w:color w:val="000000"/>
              </w:rPr>
              <w:t>s</w:t>
            </w:r>
            <w:r w:rsidR="00CF1196" w:rsidRPr="00FB3A8B">
              <w:rPr>
                <w:rFonts w:ascii="AvenirNext forINTUIT" w:hAnsi="AvenirNext forINTUIT"/>
                <w:color w:val="000000"/>
              </w:rPr>
              <w:t xml:space="preserve"> HELP</w:t>
            </w:r>
            <w:r w:rsidR="00894818" w:rsidRPr="00FB3A8B">
              <w:rPr>
                <w:rFonts w:ascii="AvenirNext forINTUIT" w:hAnsi="AvenirNext forINTUIT"/>
                <w:color w:val="000000"/>
              </w:rPr>
              <w:t>, update setting preferences, ma</w:t>
            </w:r>
            <w:r w:rsidRPr="00FB3A8B">
              <w:rPr>
                <w:rFonts w:ascii="AvenirNext forINTUIT" w:hAnsi="AvenirNext forINTUIT"/>
                <w:color w:val="000000"/>
              </w:rPr>
              <w:t xml:space="preserve">nage their connections and </w:t>
            </w:r>
            <w:r w:rsidRPr="00FB3A8B">
              <w:rPr>
                <w:rFonts w:ascii="AvenirNext forINTUIT" w:hAnsi="AvenirNext forINTUIT"/>
                <w:color w:val="000000"/>
              </w:rPr>
              <w:t xml:space="preserve">notifications. They will also have access to games and chat features </w:t>
            </w:r>
            <w:r w:rsidRPr="00FB3A8B">
              <w:rPr>
                <w:rFonts w:ascii="AvenirNext forINTUIT" w:hAnsi="AvenirNext forINTUIT"/>
                <w:color w:val="000000"/>
              </w:rPr>
              <w:t xml:space="preserve">and have the ability to </w:t>
            </w:r>
            <w:r w:rsidRPr="00FB3A8B">
              <w:rPr>
                <w:rFonts w:ascii="AvenirNext forINTUIT" w:hAnsi="AvenirNext forINTUIT"/>
                <w:color w:val="000000"/>
              </w:rPr>
              <w:t>add connections.</w:t>
            </w:r>
            <w:r w:rsidRPr="00FB3A8B">
              <w:rPr>
                <w:rFonts w:ascii="AvenirNext forINTUIT" w:hAnsi="AvenirNext forINTUIT"/>
                <w:noProof/>
              </w:rPr>
              <w:t xml:space="preserve"> </w:t>
            </w:r>
          </w:p>
        </w:tc>
        <w:tc>
          <w:tcPr>
            <w:tcW w:w="442" w:type="dxa"/>
          </w:tcPr>
          <w:p w14:paraId="7D8DC980" w14:textId="77777777" w:rsidR="004A5BE6" w:rsidRPr="00E84071" w:rsidRDefault="004A5BE6" w:rsidP="00A907C3">
            <w:pPr>
              <w:rPr>
                <w:rFonts w:ascii="AvenirNext forINTUIT" w:hAnsi="AvenirNext forINTUIT"/>
              </w:rPr>
            </w:pPr>
          </w:p>
        </w:tc>
      </w:tr>
    </w:tbl>
    <w:p w14:paraId="75029688" w14:textId="67065300" w:rsidR="004A5BE6" w:rsidRPr="00E84071" w:rsidRDefault="004A5BE6" w:rsidP="004A5BE6">
      <w:pPr>
        <w:rPr>
          <w:rFonts w:ascii="AvenirNext forINTUIT" w:hAnsi="AvenirNext forINTUIT"/>
          <w:color w:val="476166" w:themeColor="accent1"/>
          <w:sz w:val="28"/>
          <w:szCs w:val="28"/>
        </w:rPr>
      </w:pPr>
    </w:p>
    <w:p w14:paraId="7F55D8C9" w14:textId="77777777" w:rsidR="004A5BE6" w:rsidRPr="00E84071" w:rsidRDefault="004A5BE6" w:rsidP="004A5BE6">
      <w:pPr>
        <w:rPr>
          <w:rFonts w:ascii="AvenirNext forINTUIT" w:hAnsi="AvenirNext forINTUIT"/>
          <w:color w:val="476166" w:themeColor="accent1"/>
          <w:sz w:val="28"/>
          <w:szCs w:val="28"/>
        </w:rPr>
      </w:pPr>
    </w:p>
    <w:p w14:paraId="1B6AA11D" w14:textId="29F9A59E" w:rsidR="004A5BE6" w:rsidRPr="00E84071" w:rsidRDefault="004A5BE6" w:rsidP="004A5BE6">
      <w:pPr>
        <w:rPr>
          <w:rFonts w:ascii="AvenirNext forINTUIT" w:hAnsi="AvenirNext forINTUIT"/>
          <w:color w:val="476166" w:themeColor="accent1"/>
          <w:sz w:val="28"/>
          <w:szCs w:val="28"/>
        </w:rPr>
      </w:pPr>
    </w:p>
    <w:p w14:paraId="5D4562A8" w14:textId="114FDA89"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72492A9E" w14:textId="77777777" w:rsidR="004A5BE6" w:rsidRPr="00E84071" w:rsidRDefault="004A5BE6" w:rsidP="004A5BE6">
      <w:pPr>
        <w:rPr>
          <w:rFonts w:ascii="AvenirNext forINTUIT" w:hAnsi="AvenirNext forINTUIT"/>
        </w:rPr>
      </w:pPr>
    </w:p>
    <w:p w14:paraId="7BF4D812" w14:textId="77777777" w:rsidR="004A5BE6" w:rsidRPr="00E84071" w:rsidRDefault="004A5BE6" w:rsidP="004A5BE6">
      <w:pPr>
        <w:rPr>
          <w:rFonts w:ascii="AvenirNext forINTUIT" w:hAnsi="AvenirNext forINTUIT"/>
          <w:color w:val="476166" w:themeColor="accent1"/>
          <w:sz w:val="28"/>
          <w:szCs w:val="28"/>
        </w:rPr>
      </w:pPr>
    </w:p>
    <w:p w14:paraId="7B12214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1296A2C" w14:textId="77777777" w:rsidTr="002D5130">
        <w:trPr>
          <w:trHeight w:val="10303"/>
        </w:trPr>
        <w:tc>
          <w:tcPr>
            <w:tcW w:w="284" w:type="dxa"/>
          </w:tcPr>
          <w:p w14:paraId="01945D12" w14:textId="77777777" w:rsidR="004A5BE6" w:rsidRPr="00E84071" w:rsidRDefault="004A5BE6" w:rsidP="00A907C3">
            <w:pPr>
              <w:rPr>
                <w:rFonts w:ascii="AvenirNext forINTUIT" w:hAnsi="AvenirNext forINTUIT"/>
              </w:rPr>
            </w:pPr>
          </w:p>
          <w:p w14:paraId="33C323C7" w14:textId="77777777" w:rsidR="004A5BE6" w:rsidRPr="00E84071" w:rsidRDefault="004A5BE6" w:rsidP="00A907C3">
            <w:pPr>
              <w:rPr>
                <w:rFonts w:ascii="AvenirNext forINTUIT" w:hAnsi="AvenirNext forINTUIT"/>
              </w:rPr>
            </w:pPr>
          </w:p>
          <w:p w14:paraId="60405186" w14:textId="77777777" w:rsidR="004A5BE6" w:rsidRPr="00E84071" w:rsidRDefault="004A5BE6" w:rsidP="00A907C3">
            <w:pPr>
              <w:rPr>
                <w:rFonts w:ascii="AvenirNext forINTUIT" w:hAnsi="AvenirNext forINTUIT"/>
              </w:rPr>
            </w:pPr>
          </w:p>
          <w:p w14:paraId="1E846AEB"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0A1893B7" w14:textId="296EA24B" w:rsidR="004A5BE6" w:rsidRPr="00C95530" w:rsidRDefault="004A5BE6" w:rsidP="002D5130">
            <w:pPr>
              <w:pStyle w:val="NoSpacing"/>
              <w:jc w:val="center"/>
              <w:rPr>
                <w:rFonts w:ascii="AvenirNext forINTUIT" w:hAnsi="AvenirNext forINTUIT"/>
              </w:rPr>
            </w:pPr>
          </w:p>
          <w:p w14:paraId="6E385A87" w14:textId="5E389FA9" w:rsidR="004A5BE6" w:rsidRDefault="00E47B40" w:rsidP="00A907C3">
            <w:pPr>
              <w:pStyle w:val="NoSpacing"/>
              <w:rPr>
                <w:rFonts w:ascii="AvenirNext forINTUIT" w:hAnsi="AvenirNext forINTUIT"/>
                <w:b/>
                <w:color w:val="476166" w:themeColor="accent1"/>
                <w:sz w:val="44"/>
                <w:szCs w:val="44"/>
              </w:rPr>
            </w:pPr>
            <w:r w:rsidRPr="00930B07">
              <w:rPr>
                <w:rFonts w:ascii="AvenirNext forINTUIT" w:hAnsi="AvenirNext forINTUIT"/>
                <w:b/>
                <w:color w:val="476166" w:themeColor="accent1"/>
                <w:sz w:val="44"/>
                <w:szCs w:val="44"/>
              </w:rPr>
              <w:t>Roles</w:t>
            </w:r>
          </w:p>
          <w:p w14:paraId="4ED1ABF5" w14:textId="77777777" w:rsidR="00930B07" w:rsidRPr="00930B07" w:rsidRDefault="00930B07" w:rsidP="00930B07">
            <w:pPr>
              <w:pStyle w:val="NoSpacing"/>
              <w:rPr>
                <w:rFonts w:ascii="AvenirNext forINTUIT" w:hAnsi="AvenirNext forINTUIT"/>
                <w:sz w:val="10"/>
              </w:rPr>
            </w:pPr>
          </w:p>
          <w:p w14:paraId="5E2D5590" w14:textId="74287306" w:rsidR="00930B07" w:rsidRDefault="00930B07" w:rsidP="00930B07">
            <w:pPr>
              <w:pStyle w:val="NoSpacing"/>
              <w:rPr>
                <w:rFonts w:ascii="AvenirNext forINTUIT" w:hAnsi="AvenirNext forINTUIT"/>
              </w:rPr>
            </w:pPr>
            <w:r w:rsidRPr="00930B07">
              <w:rPr>
                <w:rFonts w:ascii="AvenirNext forINTUIT" w:hAnsi="AvenirNext forINTUIT"/>
              </w:rPr>
              <w:t xml:space="preserve">XVI began planning their project 6 weeks ago and together they have collaborated and extensively researched requirements for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There are many vital roles that contribute to the what, how, why, and when in order to successfully design and develop a successful, game changing application. </w:t>
            </w:r>
          </w:p>
          <w:p w14:paraId="0736911D" w14:textId="77777777" w:rsidR="00930B07" w:rsidRPr="00930B07" w:rsidRDefault="00930B07" w:rsidP="00930B07">
            <w:pPr>
              <w:pStyle w:val="NoSpacing"/>
              <w:rPr>
                <w:rFonts w:ascii="AvenirNext forINTUIT" w:hAnsi="AvenirNext forINTUIT"/>
              </w:rPr>
            </w:pPr>
          </w:p>
          <w:p w14:paraId="0C384E2E" w14:textId="2123D13E" w:rsidR="00930B07" w:rsidRDefault="00930B07" w:rsidP="00930B07">
            <w:pPr>
              <w:pStyle w:val="NoSpacing"/>
              <w:rPr>
                <w:rFonts w:ascii="AvenirNext forINTUIT" w:hAnsi="AvenirNext forINTUIT"/>
              </w:rPr>
            </w:pPr>
            <w:r w:rsidRPr="00930B07">
              <w:rPr>
                <w:rFonts w:ascii="AvenirNext forINTUIT" w:hAnsi="AvenirNext forINTUIT"/>
              </w:rPr>
              <w:t>Due to the depth of our application we are not at the stage of having specified roles as such. Each member has contributed to different aspects of our application which has allowed us to further develop a plan for our project.</w:t>
            </w:r>
          </w:p>
          <w:p w14:paraId="761EF1D1" w14:textId="77777777" w:rsidR="00930B07" w:rsidRPr="00930B07" w:rsidRDefault="00930B07" w:rsidP="00930B07">
            <w:pPr>
              <w:pStyle w:val="NoSpacing"/>
              <w:rPr>
                <w:rFonts w:ascii="AvenirNext forINTUIT" w:hAnsi="AvenirNext forINTUIT"/>
              </w:rPr>
            </w:pPr>
          </w:p>
          <w:p w14:paraId="671BFE85"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Connor, Corbin and Vanessa focused on research and requirements regarding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application</w:t>
            </w:r>
          </w:p>
          <w:p w14:paraId="38001CEB" w14:textId="77777777"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Ollie focused on team analysis</w:t>
            </w:r>
          </w:p>
          <w:p w14:paraId="77622CB9" w14:textId="68079514" w:rsidR="00930B07" w:rsidRP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Natalie focused on the designs for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website, as well as the </w:t>
            </w:r>
            <w:r>
              <w:rPr>
                <w:rFonts w:ascii="AvenirNext forINTUIT" w:hAnsi="AvenirNext forINTUIT"/>
              </w:rPr>
              <w:t xml:space="preserve">web </w:t>
            </w:r>
            <w:r w:rsidRPr="00930B07">
              <w:rPr>
                <w:rFonts w:ascii="AvenirNext forINTUIT" w:hAnsi="AvenirNext forINTUIT"/>
              </w:rPr>
              <w:t>app</w:t>
            </w:r>
            <w:r>
              <w:rPr>
                <w:rFonts w:ascii="AvenirNext forINTUIT" w:hAnsi="AvenirNext forINTUIT"/>
              </w:rPr>
              <w:t>lication</w:t>
            </w:r>
            <w:r w:rsidRPr="00930B07">
              <w:rPr>
                <w:rFonts w:ascii="AvenirNext forINTUIT" w:hAnsi="AvenirNext forINTUIT"/>
              </w:rPr>
              <w:t xml:space="preserve"> demo and video presentation</w:t>
            </w:r>
          </w:p>
          <w:p w14:paraId="0C5AAEBF" w14:textId="00EA7B01" w:rsidR="00930B07" w:rsidRDefault="00930B07" w:rsidP="00930B07">
            <w:pPr>
              <w:pStyle w:val="NoSpacing"/>
              <w:numPr>
                <w:ilvl w:val="0"/>
                <w:numId w:val="34"/>
              </w:numPr>
              <w:rPr>
                <w:rFonts w:ascii="AvenirNext forINTUIT" w:hAnsi="AvenirNext forINTUIT"/>
              </w:rPr>
            </w:pPr>
            <w:r w:rsidRPr="00930B07">
              <w:rPr>
                <w:rFonts w:ascii="AvenirNext forINTUIT" w:hAnsi="AvenirNext forINTUIT"/>
              </w:rPr>
              <w:t xml:space="preserve">Vanessa also focused on the final report and management of the team </w:t>
            </w:r>
          </w:p>
          <w:p w14:paraId="3E7D8A1D" w14:textId="2658C01B" w:rsidR="00930B07" w:rsidRPr="00930B07" w:rsidRDefault="00930B07" w:rsidP="00930B07">
            <w:pPr>
              <w:pStyle w:val="NoSpacing"/>
              <w:numPr>
                <w:ilvl w:val="0"/>
                <w:numId w:val="34"/>
              </w:numPr>
              <w:rPr>
                <w:rFonts w:ascii="AvenirNext forINTUIT" w:hAnsi="AvenirNext forINTUIT"/>
              </w:rPr>
            </w:pPr>
            <w:r>
              <w:rPr>
                <w:rFonts w:ascii="AvenirNext forINTUIT" w:hAnsi="AvenirNext forINTUIT"/>
              </w:rPr>
              <w:t xml:space="preserve">Corbin also started to work on developing the code required for </w:t>
            </w:r>
            <w:proofErr w:type="spellStart"/>
            <w:r>
              <w:rPr>
                <w:rFonts w:ascii="AvenirNext forINTUIT" w:hAnsi="AvenirNext forINTUIT"/>
              </w:rPr>
              <w:t>SocialCare</w:t>
            </w:r>
            <w:proofErr w:type="spellEnd"/>
            <w:r>
              <w:rPr>
                <w:rFonts w:ascii="AvenirNext forINTUIT" w:hAnsi="AvenirNext forINTUIT"/>
              </w:rPr>
              <w:t xml:space="preserve"> Chat</w:t>
            </w:r>
          </w:p>
          <w:p w14:paraId="0DEE7A7B" w14:textId="77777777" w:rsidR="00930B07" w:rsidRPr="00930B07" w:rsidRDefault="00930B07" w:rsidP="00930B07">
            <w:pPr>
              <w:pStyle w:val="NoSpacing"/>
              <w:rPr>
                <w:rFonts w:ascii="AvenirNext forINTUIT" w:hAnsi="AvenirNext forINTUIT"/>
              </w:rPr>
            </w:pPr>
          </w:p>
          <w:p w14:paraId="10DD70CA" w14:textId="2CC1AE08" w:rsidR="00930B07" w:rsidRDefault="00930B07" w:rsidP="00930B07">
            <w:pPr>
              <w:pStyle w:val="NoSpacing"/>
              <w:rPr>
                <w:rFonts w:ascii="AvenirNext forINTUIT" w:hAnsi="AvenirNext forINTUIT"/>
              </w:rPr>
            </w:pPr>
            <w:r w:rsidRPr="00930B07">
              <w:rPr>
                <w:rFonts w:ascii="AvenirNext forINTUIT" w:hAnsi="AvenirNext forINTUIT"/>
              </w:rPr>
              <w:t>We found that having this set up worked best for our team as there was still a lot of discovery and collaboration required. The team did this on topics throughout and managed to align their thoughts on the desired result and flesh out what we think will and will not work.</w:t>
            </w:r>
          </w:p>
          <w:p w14:paraId="1D3E3303" w14:textId="77777777" w:rsidR="00930B07" w:rsidRPr="00930B07" w:rsidRDefault="00930B07" w:rsidP="00930B07">
            <w:pPr>
              <w:pStyle w:val="NoSpacing"/>
              <w:rPr>
                <w:rFonts w:ascii="AvenirNext forINTUIT" w:hAnsi="AvenirNext forINTUIT"/>
              </w:rPr>
            </w:pPr>
          </w:p>
          <w:p w14:paraId="1A3CC063" w14:textId="7EB150D2" w:rsidR="00930B07" w:rsidRDefault="00930B07" w:rsidP="00930B07">
            <w:pPr>
              <w:pStyle w:val="NoSpacing"/>
              <w:rPr>
                <w:rFonts w:ascii="AvenirNext forINTUIT" w:hAnsi="AvenirNext forINTUIT"/>
              </w:rPr>
            </w:pPr>
            <w:r w:rsidRPr="00930B07">
              <w:rPr>
                <w:rFonts w:ascii="AvenirNext forINTUIT" w:hAnsi="AvenirNext forINTUIT"/>
              </w:rPr>
              <w:t xml:space="preserve">Moving forward, based on strengths of each individuals and roles that are vital to success, we would see each member taking responsibility for the following roles.  </w:t>
            </w:r>
          </w:p>
          <w:p w14:paraId="73767F7F" w14:textId="77777777" w:rsidR="00930B07" w:rsidRPr="00930B07" w:rsidRDefault="00930B07" w:rsidP="00930B07">
            <w:pPr>
              <w:pStyle w:val="NoSpacing"/>
              <w:rPr>
                <w:rFonts w:ascii="AvenirNext forINTUIT" w:hAnsi="AvenirNext forINTUIT"/>
              </w:rPr>
            </w:pPr>
          </w:p>
          <w:p w14:paraId="366BEBB5" w14:textId="77777777" w:rsidR="00930B07" w:rsidRPr="00930B07" w:rsidRDefault="00930B07" w:rsidP="00930B07">
            <w:pPr>
              <w:pStyle w:val="NoSpacing"/>
              <w:rPr>
                <w:rFonts w:ascii="AvenirNext forINTUIT" w:hAnsi="AvenirNext forINTUIT"/>
                <w:b/>
              </w:rPr>
            </w:pPr>
            <w:r w:rsidRPr="00930B07">
              <w:rPr>
                <w:rFonts w:ascii="AvenirNext forINTUIT" w:hAnsi="AvenirNext forINTUIT"/>
                <w:b/>
              </w:rPr>
              <w:t>Designer – Natalie</w:t>
            </w:r>
          </w:p>
          <w:p w14:paraId="653E4C74" w14:textId="77777777"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Natalie has a creative side and thoroughly enjoys the formatting and design aspect. Natalie will look to take on design requirements from the planning phase through to execution. Having a designer is imperative as it is the part the end-user experiences, they play a significate role with ensuring the design is intuitive. The final result may sway the end-user to stay or uninstall the application.</w:t>
            </w:r>
          </w:p>
          <w:p w14:paraId="6289607B" w14:textId="77777777" w:rsidR="00930B07" w:rsidRDefault="00930B07" w:rsidP="00930B07">
            <w:pPr>
              <w:pStyle w:val="NoSpacing"/>
              <w:rPr>
                <w:rFonts w:ascii="AvenirNext forINTUIT" w:hAnsi="AvenirNext forINTUIT"/>
              </w:rPr>
            </w:pPr>
          </w:p>
          <w:p w14:paraId="2207E5D8" w14:textId="3AEAF36D" w:rsidR="00930B07" w:rsidRPr="00930B07" w:rsidRDefault="00930B07" w:rsidP="00930B07">
            <w:pPr>
              <w:pStyle w:val="NoSpacing"/>
              <w:rPr>
                <w:rFonts w:ascii="AvenirNext forINTUIT" w:hAnsi="AvenirNext forINTUIT"/>
                <w:b/>
              </w:rPr>
            </w:pPr>
            <w:r w:rsidRPr="00930B07">
              <w:rPr>
                <w:rFonts w:ascii="AvenirNext forINTUIT" w:hAnsi="AvenirNext forINTUIT"/>
                <w:b/>
              </w:rPr>
              <w:t>Developer – Corbin</w:t>
            </w:r>
          </w:p>
          <w:p w14:paraId="6BE77C17" w14:textId="43D686D0"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Corbin thoroughly enjoys coding and developing programs, he has picked it up quickly and aims to further his current knowledge quickly. Corbin will look to take on the development aspect of </w:t>
            </w:r>
            <w:proofErr w:type="spellStart"/>
            <w:r w:rsidRPr="00930B07">
              <w:rPr>
                <w:rFonts w:ascii="AvenirNext forINTUIT" w:hAnsi="AvenirNext forINTUIT"/>
              </w:rPr>
              <w:t>SocialCare</w:t>
            </w:r>
            <w:proofErr w:type="spellEnd"/>
            <w:r w:rsidRPr="00930B07">
              <w:rPr>
                <w:rFonts w:ascii="AvenirNext forINTUIT" w:hAnsi="AvenirNext forINTUIT"/>
              </w:rPr>
              <w:t xml:space="preserve"> Chat. Having a developer goes without saying, we need to ensure we have the technical skill and mind to develop a fully functional application, as well as debug. They also have a significant role with ensuring the application is efficient and effective. </w:t>
            </w:r>
          </w:p>
        </w:tc>
        <w:tc>
          <w:tcPr>
            <w:tcW w:w="442" w:type="dxa"/>
          </w:tcPr>
          <w:p w14:paraId="2A90696E" w14:textId="77777777" w:rsidR="004A5BE6" w:rsidRPr="00E84071" w:rsidRDefault="004A5BE6" w:rsidP="00A907C3">
            <w:pPr>
              <w:rPr>
                <w:rFonts w:ascii="AvenirNext forINTUIT" w:hAnsi="AvenirNext forINTUIT"/>
              </w:rPr>
            </w:pPr>
          </w:p>
        </w:tc>
      </w:tr>
    </w:tbl>
    <w:p w14:paraId="2CDAB8DB" w14:textId="77777777" w:rsidR="004A5BE6" w:rsidRPr="00E84071" w:rsidRDefault="004A5BE6" w:rsidP="004A5BE6">
      <w:pPr>
        <w:rPr>
          <w:rFonts w:ascii="AvenirNext forINTUIT" w:hAnsi="AvenirNext forINTUIT"/>
          <w:color w:val="476166" w:themeColor="accent1"/>
          <w:sz w:val="28"/>
          <w:szCs w:val="28"/>
        </w:rPr>
      </w:pPr>
    </w:p>
    <w:p w14:paraId="5DF27D1A" w14:textId="77777777" w:rsidR="004A5BE6" w:rsidRPr="00E84071" w:rsidRDefault="004A5BE6" w:rsidP="004A5BE6">
      <w:pPr>
        <w:rPr>
          <w:rFonts w:ascii="AvenirNext forINTUIT" w:hAnsi="AvenirNext forINTUIT"/>
          <w:color w:val="476166" w:themeColor="accent1"/>
          <w:sz w:val="28"/>
          <w:szCs w:val="28"/>
        </w:rPr>
      </w:pPr>
    </w:p>
    <w:p w14:paraId="3AB64818" w14:textId="77777777" w:rsidR="004A5BE6" w:rsidRPr="00E84071" w:rsidRDefault="004A5BE6" w:rsidP="004A5BE6">
      <w:pPr>
        <w:rPr>
          <w:rFonts w:ascii="AvenirNext forINTUIT" w:hAnsi="AvenirNext forINTUIT"/>
          <w:color w:val="476166" w:themeColor="accent1"/>
          <w:sz w:val="28"/>
          <w:szCs w:val="28"/>
        </w:rPr>
      </w:pPr>
    </w:p>
    <w:p w14:paraId="3F7F79D5" w14:textId="283F7D7C"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5B6D99C" w14:textId="77777777" w:rsidR="004A5BE6" w:rsidRPr="00E84071" w:rsidRDefault="004A5BE6" w:rsidP="004A5BE6">
      <w:pPr>
        <w:rPr>
          <w:rFonts w:ascii="AvenirNext forINTUIT" w:hAnsi="AvenirNext forINTUIT"/>
        </w:rPr>
      </w:pPr>
    </w:p>
    <w:p w14:paraId="52C6E673" w14:textId="77777777" w:rsidR="004A5BE6" w:rsidRPr="00E84071" w:rsidRDefault="004A5BE6" w:rsidP="004A5BE6">
      <w:pPr>
        <w:rPr>
          <w:rFonts w:ascii="AvenirNext forINTUIT" w:hAnsi="AvenirNext forINTUIT"/>
          <w:color w:val="476166" w:themeColor="accent1"/>
          <w:sz w:val="28"/>
          <w:szCs w:val="28"/>
        </w:rPr>
      </w:pPr>
    </w:p>
    <w:p w14:paraId="3383AD2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B68821" w14:textId="77777777" w:rsidTr="00A907C3">
        <w:trPr>
          <w:trHeight w:val="4546"/>
        </w:trPr>
        <w:tc>
          <w:tcPr>
            <w:tcW w:w="284" w:type="dxa"/>
          </w:tcPr>
          <w:p w14:paraId="5D95C5A5" w14:textId="77777777" w:rsidR="004A5BE6" w:rsidRPr="00E84071" w:rsidRDefault="004A5BE6" w:rsidP="00A907C3">
            <w:pPr>
              <w:rPr>
                <w:rFonts w:ascii="AvenirNext forINTUIT" w:hAnsi="AvenirNext forINTUIT"/>
              </w:rPr>
            </w:pPr>
          </w:p>
          <w:p w14:paraId="55CC320B" w14:textId="77777777" w:rsidR="004A5BE6" w:rsidRPr="00E84071" w:rsidRDefault="004A5BE6" w:rsidP="00A907C3">
            <w:pPr>
              <w:rPr>
                <w:rFonts w:ascii="AvenirNext forINTUIT" w:hAnsi="AvenirNext forINTUIT"/>
              </w:rPr>
            </w:pPr>
          </w:p>
          <w:p w14:paraId="15A8A771" w14:textId="77777777" w:rsidR="004A5BE6" w:rsidRPr="00E84071" w:rsidRDefault="004A5BE6" w:rsidP="00A907C3">
            <w:pPr>
              <w:rPr>
                <w:rFonts w:ascii="AvenirNext forINTUIT" w:hAnsi="AvenirNext forINTUIT"/>
              </w:rPr>
            </w:pPr>
          </w:p>
          <w:p w14:paraId="022C4C8E"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78A3E2A" w14:textId="77777777" w:rsidR="00930B07" w:rsidRDefault="00930B07" w:rsidP="00930B07">
            <w:pPr>
              <w:pStyle w:val="NoSpacing"/>
              <w:rPr>
                <w:rFonts w:ascii="AvenirNext forINTUIT" w:hAnsi="AvenirNext forINTUIT"/>
              </w:rPr>
            </w:pPr>
          </w:p>
          <w:p w14:paraId="22414D54" w14:textId="3F9CA59D" w:rsidR="00930B07" w:rsidRPr="00930B07" w:rsidRDefault="00930B07" w:rsidP="00930B07">
            <w:pPr>
              <w:pStyle w:val="NoSpacing"/>
              <w:rPr>
                <w:rFonts w:ascii="AvenirNext forINTUIT" w:hAnsi="AvenirNext forINTUIT"/>
                <w:b/>
              </w:rPr>
            </w:pPr>
            <w:r w:rsidRPr="00930B07">
              <w:rPr>
                <w:rFonts w:ascii="AvenirNext forINTUIT" w:hAnsi="AvenirNext forINTUIT"/>
                <w:b/>
              </w:rPr>
              <w:t>IT Security and Cybersecurity – Connor</w:t>
            </w:r>
          </w:p>
          <w:p w14:paraId="3E405F04" w14:textId="77777777" w:rsidR="00930B07" w:rsidRPr="00930B07" w:rsidRDefault="00930B07" w:rsidP="00930B07">
            <w:pPr>
              <w:pStyle w:val="NoSpacing"/>
              <w:ind w:left="720"/>
              <w:rPr>
                <w:rFonts w:ascii="AvenirNext forINTUIT" w:hAnsi="AvenirNext forINTUIT"/>
              </w:rPr>
            </w:pPr>
            <w:r w:rsidRPr="00930B07">
              <w:rPr>
                <w:rFonts w:ascii="AvenirNext forINTUIT" w:hAnsi="AvenirNext forINTUIT"/>
              </w:rPr>
              <w:t xml:space="preserve">Connor is very protective of his personal information and data, he already has an extensive understanding of the space. Connor will look to oversee the IT security and cybersecurity element.  Having sufficient security is of utmost importance for the business, as well as our customers. </w:t>
            </w:r>
          </w:p>
          <w:p w14:paraId="035B534A" w14:textId="77777777" w:rsidR="004A5BE6" w:rsidRPr="00C95530" w:rsidRDefault="004A5BE6" w:rsidP="00A907C3">
            <w:pPr>
              <w:pStyle w:val="NoSpacing"/>
              <w:rPr>
                <w:rFonts w:ascii="AvenirNext forINTUIT" w:hAnsi="AvenirNext forINTUIT"/>
              </w:rPr>
            </w:pPr>
          </w:p>
          <w:p w14:paraId="73F7259B"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Project management and QA analyst– Vanessa</w:t>
            </w:r>
          </w:p>
          <w:p w14:paraId="6B6A981A" w14:textId="77777777"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Vanessa has experience in managing people and project phases, Vanessa will look to take on the project planning and testing of our application. It is essential to adhere to timelines, project phases, and budgets and ensure team expectations are clear. A crucial piece to our application being successful is the testing of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documenting issues and overseeing that errors and bugs are corrected. </w:t>
            </w:r>
          </w:p>
          <w:p w14:paraId="735A13C1" w14:textId="77777777" w:rsidR="00930B07" w:rsidRPr="00930B07" w:rsidRDefault="00930B07" w:rsidP="00930B07">
            <w:pPr>
              <w:pStyle w:val="ListParagraph"/>
              <w:rPr>
                <w:rFonts w:ascii="AvenirNext forINTUIT" w:hAnsi="AvenirNext forINTUIT"/>
                <w:sz w:val="22"/>
                <w:szCs w:val="22"/>
              </w:rPr>
            </w:pPr>
          </w:p>
          <w:p w14:paraId="61B4CC1F" w14:textId="77777777" w:rsidR="00930B07" w:rsidRPr="00930B07" w:rsidRDefault="00930B07" w:rsidP="00930B07">
            <w:pPr>
              <w:rPr>
                <w:rFonts w:ascii="AvenirNext forINTUIT" w:hAnsi="AvenirNext forINTUIT"/>
                <w:b/>
                <w:sz w:val="22"/>
                <w:szCs w:val="22"/>
              </w:rPr>
            </w:pPr>
            <w:r w:rsidRPr="00930B07">
              <w:rPr>
                <w:rFonts w:ascii="AvenirNext forINTUIT" w:hAnsi="AvenirNext forINTUIT"/>
                <w:b/>
                <w:sz w:val="22"/>
                <w:szCs w:val="22"/>
              </w:rPr>
              <w:t>Marketing and data analysis – Ollie</w:t>
            </w:r>
          </w:p>
          <w:p w14:paraId="7007A896" w14:textId="77777777" w:rsidR="00930B07" w:rsidRPr="00930B07" w:rsidRDefault="00930B07" w:rsidP="00930B07">
            <w:pPr>
              <w:spacing w:after="160" w:line="259" w:lineRule="auto"/>
              <w:ind w:left="720"/>
              <w:rPr>
                <w:rFonts w:ascii="AvenirNext forINTUIT" w:hAnsi="AvenirNext forINTUIT"/>
                <w:sz w:val="22"/>
                <w:szCs w:val="22"/>
              </w:rPr>
            </w:pPr>
            <w:r w:rsidRPr="00930B07">
              <w:rPr>
                <w:rFonts w:ascii="AvenirNext forINTUIT" w:hAnsi="AvenirNext forINTUIT"/>
                <w:sz w:val="22"/>
                <w:szCs w:val="22"/>
              </w:rPr>
              <w:t xml:space="preserve">Oliver is also creative which is why he will look to take ownership of the marketing facet, as well as collection and analysis of data. Marketing is just as important as any other element of the project phase, we will need to have a creative and unique approach in order to increase our brand awareness. The analysis of data is very important, we can study our customer’s </w:t>
            </w:r>
            <w:proofErr w:type="spellStart"/>
            <w:r w:rsidRPr="00930B07">
              <w:rPr>
                <w:rFonts w:ascii="AvenirNext forINTUIT" w:hAnsi="AvenirNext forINTUIT"/>
                <w:sz w:val="22"/>
                <w:szCs w:val="22"/>
              </w:rPr>
              <w:t>behaviour</w:t>
            </w:r>
            <w:proofErr w:type="spellEnd"/>
            <w:r w:rsidRPr="00930B07">
              <w:rPr>
                <w:rFonts w:ascii="AvenirNext forINTUIT" w:hAnsi="AvenirNext forINTUIT"/>
                <w:sz w:val="22"/>
                <w:szCs w:val="22"/>
              </w:rPr>
              <w:t xml:space="preserve"> and look to ensure the design of the application is what the customers want to guarantee they keep using it.</w:t>
            </w:r>
          </w:p>
          <w:p w14:paraId="6196DF86"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40A06DF" w14:textId="77777777" w:rsidR="004A5BE6" w:rsidRPr="00E84071" w:rsidRDefault="004A5BE6" w:rsidP="00A907C3">
            <w:pPr>
              <w:rPr>
                <w:rFonts w:ascii="AvenirNext forINTUIT" w:hAnsi="AvenirNext forINTUIT"/>
              </w:rPr>
            </w:pPr>
          </w:p>
        </w:tc>
      </w:tr>
    </w:tbl>
    <w:p w14:paraId="58914236" w14:textId="77777777" w:rsidR="004A5BE6" w:rsidRPr="00E84071" w:rsidRDefault="004A5BE6" w:rsidP="004A5BE6">
      <w:pPr>
        <w:rPr>
          <w:rFonts w:ascii="AvenirNext forINTUIT" w:hAnsi="AvenirNext forINTUIT"/>
          <w:color w:val="476166" w:themeColor="accent1"/>
          <w:sz w:val="28"/>
          <w:szCs w:val="28"/>
        </w:rPr>
      </w:pPr>
    </w:p>
    <w:p w14:paraId="57A604DB" w14:textId="77777777" w:rsidR="004A5BE6" w:rsidRPr="00E84071" w:rsidRDefault="004A5BE6" w:rsidP="004A5BE6">
      <w:pPr>
        <w:rPr>
          <w:rFonts w:ascii="AvenirNext forINTUIT" w:hAnsi="AvenirNext forINTUIT"/>
          <w:color w:val="476166" w:themeColor="accent1"/>
          <w:sz w:val="28"/>
          <w:szCs w:val="28"/>
        </w:rPr>
      </w:pPr>
    </w:p>
    <w:p w14:paraId="17152D56" w14:textId="77777777" w:rsidR="004A5BE6" w:rsidRPr="00E84071" w:rsidRDefault="004A5BE6" w:rsidP="004A5BE6">
      <w:pPr>
        <w:rPr>
          <w:rFonts w:ascii="AvenirNext forINTUIT" w:hAnsi="AvenirNext forINTUIT"/>
          <w:color w:val="476166" w:themeColor="accent1"/>
          <w:sz w:val="28"/>
          <w:szCs w:val="28"/>
        </w:rPr>
      </w:pPr>
    </w:p>
    <w:p w14:paraId="26BDD0EB" w14:textId="0B786836"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6E94A0C9" w14:textId="77777777" w:rsidR="004A5BE6" w:rsidRPr="00E84071" w:rsidRDefault="004A5BE6" w:rsidP="004A5BE6">
      <w:pPr>
        <w:rPr>
          <w:rFonts w:ascii="AvenirNext forINTUIT" w:hAnsi="AvenirNext forINTUIT"/>
        </w:rPr>
      </w:pPr>
    </w:p>
    <w:p w14:paraId="56E93149" w14:textId="77777777" w:rsidR="004A5BE6" w:rsidRPr="00E84071" w:rsidRDefault="004A5BE6" w:rsidP="004A5BE6">
      <w:pPr>
        <w:rPr>
          <w:rFonts w:ascii="AvenirNext forINTUIT" w:hAnsi="AvenirNext forINTUIT"/>
          <w:color w:val="476166" w:themeColor="accent1"/>
          <w:sz w:val="28"/>
          <w:szCs w:val="28"/>
        </w:rPr>
      </w:pPr>
    </w:p>
    <w:p w14:paraId="4B149782"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DDA934C" w14:textId="77777777" w:rsidTr="00A907C3">
        <w:trPr>
          <w:trHeight w:val="4546"/>
        </w:trPr>
        <w:tc>
          <w:tcPr>
            <w:tcW w:w="284" w:type="dxa"/>
          </w:tcPr>
          <w:p w14:paraId="700535D5" w14:textId="77777777" w:rsidR="004A5BE6" w:rsidRPr="00E84071" w:rsidRDefault="004A5BE6" w:rsidP="00A907C3">
            <w:pPr>
              <w:rPr>
                <w:rFonts w:ascii="AvenirNext forINTUIT" w:hAnsi="AvenirNext forINTUIT"/>
              </w:rPr>
            </w:pPr>
          </w:p>
          <w:p w14:paraId="12EF23E5" w14:textId="77777777" w:rsidR="004A5BE6" w:rsidRPr="00E84071" w:rsidRDefault="004A5BE6" w:rsidP="00A907C3">
            <w:pPr>
              <w:rPr>
                <w:rFonts w:ascii="AvenirNext forINTUIT" w:hAnsi="AvenirNext forINTUIT"/>
              </w:rPr>
            </w:pPr>
          </w:p>
          <w:p w14:paraId="7B40B0E0" w14:textId="77777777" w:rsidR="004A5BE6" w:rsidRPr="00E84071" w:rsidRDefault="004A5BE6" w:rsidP="00A907C3">
            <w:pPr>
              <w:rPr>
                <w:rFonts w:ascii="AvenirNext forINTUIT" w:hAnsi="AvenirNext forINTUIT"/>
              </w:rPr>
            </w:pPr>
          </w:p>
          <w:p w14:paraId="7BCE736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A2E9508" w14:textId="0CDC048B" w:rsidR="004A5BE6" w:rsidRPr="00E84071" w:rsidRDefault="00930B07" w:rsidP="00A907C3">
            <w:pPr>
              <w:pStyle w:val="Heading5"/>
              <w:rPr>
                <w:rFonts w:ascii="AvenirNext forINTUIT" w:hAnsi="AvenirNext forINTUIT"/>
                <w:sz w:val="44"/>
                <w:szCs w:val="44"/>
              </w:rPr>
            </w:pPr>
            <w:r>
              <w:rPr>
                <w:rFonts w:ascii="AvenirNext forINTUIT" w:hAnsi="AvenirNext forINTUIT"/>
                <w:sz w:val="44"/>
                <w:szCs w:val="44"/>
              </w:rPr>
              <w:t>Scopes and Limits</w:t>
            </w:r>
          </w:p>
          <w:p w14:paraId="2818208F" w14:textId="77777777" w:rsidR="004A5BE6" w:rsidRPr="00930B07" w:rsidRDefault="004A5BE6" w:rsidP="00A907C3">
            <w:pPr>
              <w:rPr>
                <w:rFonts w:ascii="AvenirNext forINTUIT" w:hAnsi="AvenirNext forINTUIT"/>
                <w:sz w:val="22"/>
                <w:szCs w:val="22"/>
              </w:rPr>
            </w:pPr>
          </w:p>
          <w:p w14:paraId="3BA606C3" w14:textId="7B300F33" w:rsidR="00930B07" w:rsidRDefault="00930B07" w:rsidP="00930B07">
            <w:pPr>
              <w:rPr>
                <w:rFonts w:ascii="AvenirNext forINTUIT" w:hAnsi="AvenirNext forINTUIT"/>
                <w:sz w:val="22"/>
                <w:szCs w:val="22"/>
              </w:rPr>
            </w:pPr>
            <w:r w:rsidRPr="00930B07">
              <w:rPr>
                <w:rFonts w:ascii="AvenirNext forINTUIT" w:hAnsi="AvenirNext forINTUIT"/>
                <w:sz w:val="22"/>
                <w:szCs w:val="22"/>
              </w:rPr>
              <w:t>Through diligent research and heavy discussion by the team, we have been able to lay out the process required to publish a fully operational, ready to launch web application. Although achieving this is beyond the time allocated to us in this assignment, we have a clear vision on what is achievable with the time given.</w:t>
            </w:r>
          </w:p>
          <w:p w14:paraId="7DC419D3" w14:textId="77777777" w:rsidR="00930B07" w:rsidRPr="00930B07" w:rsidRDefault="00930B07" w:rsidP="00930B07">
            <w:pPr>
              <w:rPr>
                <w:rFonts w:ascii="AvenirNext forINTUIT" w:hAnsi="AvenirNext forINTUIT"/>
                <w:sz w:val="22"/>
                <w:szCs w:val="22"/>
              </w:rPr>
            </w:pPr>
          </w:p>
          <w:p w14:paraId="6B5E3FC7" w14:textId="09EFFE71" w:rsidR="00930B07" w:rsidRDefault="00930B07" w:rsidP="00930B07">
            <w:pPr>
              <w:rPr>
                <w:rFonts w:ascii="AvenirNext forINTUIT" w:hAnsi="AvenirNext forINTUIT"/>
                <w:sz w:val="22"/>
                <w:szCs w:val="22"/>
              </w:rPr>
            </w:pPr>
            <w:r w:rsidRPr="00930B07">
              <w:rPr>
                <w:rFonts w:ascii="AvenirNext forINTUIT" w:hAnsi="AvenirNext forINTUIT"/>
                <w:sz w:val="22"/>
                <w:szCs w:val="22"/>
              </w:rPr>
              <w:t>Team XVI have decided to produce a product pitch and a presentation describing the future invocation of our application. This presentation will involve a concise explanation of the features we plan to add to the final version, our philosophy that led us to make this decision, what the future version of the application may look like and how we believe there is a need, especially right now, for our product in the current market.</w:t>
            </w:r>
          </w:p>
          <w:p w14:paraId="5700F4D0" w14:textId="77777777" w:rsidR="00930B07" w:rsidRPr="00930B07" w:rsidRDefault="00930B07" w:rsidP="00930B07">
            <w:pPr>
              <w:rPr>
                <w:rFonts w:ascii="AvenirNext forINTUIT" w:hAnsi="AvenirNext forINTUIT"/>
                <w:sz w:val="22"/>
                <w:szCs w:val="22"/>
              </w:rPr>
            </w:pPr>
          </w:p>
          <w:p w14:paraId="19C1A670" w14:textId="5C53CAAF" w:rsidR="00930B07" w:rsidRDefault="00930B07" w:rsidP="00930B07">
            <w:pPr>
              <w:rPr>
                <w:rFonts w:ascii="AvenirNext forINTUIT" w:hAnsi="AvenirNext forINTUIT"/>
                <w:sz w:val="22"/>
                <w:szCs w:val="22"/>
              </w:rPr>
            </w:pPr>
            <w:r w:rsidRPr="00930B07">
              <w:rPr>
                <w:rFonts w:ascii="AvenirNext forINTUIT" w:hAnsi="AvenirNext forINTUIT"/>
                <w:sz w:val="22"/>
                <w:szCs w:val="22"/>
              </w:rPr>
              <w:t>Although we do not intend to achieve a fully deployable web application, we have a clear idea of what is required including how to write it, which programs, plug-ins and languages to use, how we eventually host it on an online IaaS and  the what timeline to launch will look like. We have covered front-end, GUI development, back-end, server-side hosting and development and extensive testing procedures.</w:t>
            </w:r>
          </w:p>
          <w:p w14:paraId="159382AE" w14:textId="77777777" w:rsidR="00930B07" w:rsidRPr="00930B07" w:rsidRDefault="00930B07" w:rsidP="00930B07">
            <w:pPr>
              <w:rPr>
                <w:rFonts w:ascii="AvenirNext forINTUIT" w:hAnsi="AvenirNext forINTUIT"/>
                <w:sz w:val="22"/>
                <w:szCs w:val="22"/>
              </w:rPr>
            </w:pPr>
          </w:p>
          <w:p w14:paraId="351AD4F4" w14:textId="3C721EAC" w:rsid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We have also spoken about where we intend to take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from here in terms of testing and how we would focus our tests to maximize reviewable data, eventual marketing, which groups of people we would aim to involve in both of these processes and, one day, how it would look amongst the other leading apps in the market.</w:t>
            </w:r>
          </w:p>
          <w:p w14:paraId="010F90E4" w14:textId="77777777" w:rsidR="00930B07" w:rsidRPr="00930B07" w:rsidRDefault="00930B07" w:rsidP="00930B07">
            <w:pPr>
              <w:rPr>
                <w:rFonts w:ascii="AvenirNext forINTUIT" w:hAnsi="AvenirNext forINTUIT"/>
                <w:sz w:val="22"/>
                <w:szCs w:val="22"/>
              </w:rPr>
            </w:pPr>
          </w:p>
          <w:p w14:paraId="61686C4E" w14:textId="08A873BB" w:rsid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There are obvious legal and social implications of an application such as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 The main concerns are marketing ourselves to people in aged-care facilities, the likely connection to the healthcare industry, ensuring the people connected are suitable to maintain a high standard of dignity and professionalism on our application (no NSFW) and that it is a platform to generate real and lasting benefit towards a cause that truly needs it, now more than ever.</w:t>
            </w:r>
          </w:p>
          <w:p w14:paraId="416C8DD2" w14:textId="77777777" w:rsidR="00930B07" w:rsidRPr="00930B07" w:rsidRDefault="00930B07" w:rsidP="00930B07">
            <w:pPr>
              <w:rPr>
                <w:rFonts w:ascii="AvenirNext forINTUIT" w:hAnsi="AvenirNext forINTUIT"/>
                <w:sz w:val="22"/>
                <w:szCs w:val="22"/>
              </w:rPr>
            </w:pPr>
          </w:p>
          <w:p w14:paraId="7E0FDA1A" w14:textId="77777777" w:rsidR="00930B07" w:rsidRPr="00930B07" w:rsidRDefault="00930B07" w:rsidP="00930B07">
            <w:pPr>
              <w:rPr>
                <w:rFonts w:ascii="AvenirNext forINTUIT" w:hAnsi="AvenirNext forINTUIT"/>
                <w:sz w:val="22"/>
                <w:szCs w:val="22"/>
              </w:rPr>
            </w:pPr>
            <w:r w:rsidRPr="00930B07">
              <w:rPr>
                <w:rFonts w:ascii="AvenirNext forINTUIT" w:hAnsi="AvenirNext forINTUIT"/>
                <w:sz w:val="22"/>
                <w:szCs w:val="22"/>
              </w:rPr>
              <w:t xml:space="preserve">Given the right amount of time, we are confident that we could achieve a web application that is indistinguishable from any other of the market leading products. We believe in our ability to execute it to a high standard, we believe in XVI and, most of all, we believe in </w:t>
            </w:r>
            <w:proofErr w:type="spellStart"/>
            <w:r w:rsidRPr="00930B07">
              <w:rPr>
                <w:rFonts w:ascii="AvenirNext forINTUIT" w:hAnsi="AvenirNext forINTUIT"/>
                <w:sz w:val="22"/>
                <w:szCs w:val="22"/>
              </w:rPr>
              <w:t>SocialCare</w:t>
            </w:r>
            <w:proofErr w:type="spellEnd"/>
            <w:r w:rsidRPr="00930B07">
              <w:rPr>
                <w:rFonts w:ascii="AvenirNext forINTUIT" w:hAnsi="AvenirNext forINTUIT"/>
                <w:sz w:val="22"/>
                <w:szCs w:val="22"/>
              </w:rPr>
              <w:t xml:space="preserve"> Chat.</w:t>
            </w:r>
          </w:p>
          <w:p w14:paraId="40A5E0D2" w14:textId="3C095C18" w:rsidR="004A5BE6" w:rsidRPr="00C33FA9" w:rsidRDefault="004A5BE6" w:rsidP="00A907C3">
            <w:pPr>
              <w:pStyle w:val="NoSpacing"/>
              <w:rPr>
                <w:rFonts w:ascii="AvenirNext forINTUIT" w:hAnsi="AvenirNext forINTUIT"/>
              </w:rPr>
            </w:pPr>
          </w:p>
          <w:p w14:paraId="36AEAE15" w14:textId="77777777" w:rsidR="004A5BE6" w:rsidRPr="00C95530" w:rsidRDefault="004A5BE6" w:rsidP="00A907C3">
            <w:pPr>
              <w:pStyle w:val="NoSpacing"/>
              <w:rPr>
                <w:rFonts w:ascii="AvenirNext forINTUIT" w:hAnsi="AvenirNext forINTUIT"/>
              </w:rPr>
            </w:pPr>
          </w:p>
          <w:p w14:paraId="665934A4"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7456FB1" w14:textId="77777777" w:rsidR="004A5BE6" w:rsidRPr="00E84071" w:rsidRDefault="004A5BE6" w:rsidP="00A907C3">
            <w:pPr>
              <w:rPr>
                <w:rFonts w:ascii="AvenirNext forINTUIT" w:hAnsi="AvenirNext forINTUIT"/>
              </w:rPr>
            </w:pPr>
          </w:p>
        </w:tc>
      </w:tr>
    </w:tbl>
    <w:p w14:paraId="155194B7" w14:textId="77777777" w:rsidR="004A5BE6" w:rsidRPr="00E84071" w:rsidRDefault="004A5BE6" w:rsidP="004A5BE6">
      <w:pPr>
        <w:rPr>
          <w:rFonts w:ascii="AvenirNext forINTUIT" w:hAnsi="AvenirNext forINTUIT"/>
          <w:color w:val="476166" w:themeColor="accent1"/>
          <w:sz w:val="28"/>
          <w:szCs w:val="28"/>
        </w:rPr>
      </w:pPr>
    </w:p>
    <w:p w14:paraId="75C2FC9B" w14:textId="77777777" w:rsidR="004A5BE6" w:rsidRPr="00E84071" w:rsidRDefault="004A5BE6" w:rsidP="004A5BE6">
      <w:pPr>
        <w:rPr>
          <w:rFonts w:ascii="AvenirNext forINTUIT" w:hAnsi="AvenirNext forINTUIT"/>
          <w:color w:val="476166" w:themeColor="accent1"/>
          <w:sz w:val="28"/>
          <w:szCs w:val="28"/>
        </w:rPr>
      </w:pPr>
    </w:p>
    <w:p w14:paraId="5461B520" w14:textId="77777777" w:rsidR="004A5BE6" w:rsidRPr="00E84071" w:rsidRDefault="004A5BE6" w:rsidP="004A5BE6">
      <w:pPr>
        <w:rPr>
          <w:rFonts w:ascii="AvenirNext forINTUIT" w:hAnsi="AvenirNext forINTUIT"/>
          <w:color w:val="476166" w:themeColor="accent1"/>
          <w:sz w:val="28"/>
          <w:szCs w:val="28"/>
        </w:rPr>
      </w:pPr>
    </w:p>
    <w:p w14:paraId="25429797" w14:textId="5FF0EDCD"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4F0077A" w14:textId="77777777" w:rsidR="004A5BE6" w:rsidRPr="00E84071" w:rsidRDefault="004A5BE6" w:rsidP="004A5BE6">
      <w:pPr>
        <w:rPr>
          <w:rFonts w:ascii="AvenirNext forINTUIT" w:hAnsi="AvenirNext forINTUIT"/>
        </w:rPr>
      </w:pPr>
    </w:p>
    <w:p w14:paraId="775B95B4" w14:textId="77777777" w:rsidR="004A5BE6" w:rsidRPr="00E84071" w:rsidRDefault="004A5BE6" w:rsidP="004A5BE6">
      <w:pPr>
        <w:rPr>
          <w:rFonts w:ascii="AvenirNext forINTUIT" w:hAnsi="AvenirNext forINTUIT"/>
          <w:color w:val="476166" w:themeColor="accent1"/>
          <w:sz w:val="28"/>
          <w:szCs w:val="28"/>
        </w:rPr>
      </w:pPr>
    </w:p>
    <w:p w14:paraId="0F8B180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F5B7F8A" w14:textId="77777777" w:rsidTr="00797EE7">
        <w:trPr>
          <w:trHeight w:val="10728"/>
        </w:trPr>
        <w:tc>
          <w:tcPr>
            <w:tcW w:w="284" w:type="dxa"/>
          </w:tcPr>
          <w:p w14:paraId="66264F5C" w14:textId="77777777" w:rsidR="004A5BE6" w:rsidRPr="00E84071" w:rsidRDefault="004A5BE6" w:rsidP="00A907C3">
            <w:pPr>
              <w:rPr>
                <w:rFonts w:ascii="AvenirNext forINTUIT" w:hAnsi="AvenirNext forINTUIT"/>
              </w:rPr>
            </w:pPr>
          </w:p>
          <w:p w14:paraId="66BF75CE" w14:textId="77777777" w:rsidR="004A5BE6" w:rsidRPr="00E84071" w:rsidRDefault="004A5BE6" w:rsidP="00A907C3">
            <w:pPr>
              <w:rPr>
                <w:rFonts w:ascii="AvenirNext forINTUIT" w:hAnsi="AvenirNext forINTUIT"/>
              </w:rPr>
            </w:pPr>
          </w:p>
          <w:p w14:paraId="5A174390" w14:textId="77777777" w:rsidR="004A5BE6" w:rsidRPr="00E84071" w:rsidRDefault="004A5BE6" w:rsidP="00A907C3">
            <w:pPr>
              <w:rPr>
                <w:rFonts w:ascii="AvenirNext forINTUIT" w:hAnsi="AvenirNext forINTUIT"/>
              </w:rPr>
            </w:pPr>
          </w:p>
          <w:p w14:paraId="4987E27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D072845" w14:textId="758F123A" w:rsidR="004A5BE6" w:rsidRPr="00E84071" w:rsidRDefault="00797EE7" w:rsidP="00A907C3">
            <w:pPr>
              <w:pStyle w:val="Heading5"/>
              <w:rPr>
                <w:rFonts w:ascii="AvenirNext forINTUIT" w:hAnsi="AvenirNext forINTUIT"/>
                <w:sz w:val="44"/>
                <w:szCs w:val="44"/>
              </w:rPr>
            </w:pPr>
            <w:r>
              <w:rPr>
                <w:rFonts w:ascii="AvenirNext forINTUIT" w:hAnsi="AvenirNext forINTUIT"/>
                <w:sz w:val="44"/>
                <w:szCs w:val="44"/>
              </w:rPr>
              <w:t>Tools &amp; Technology</w:t>
            </w:r>
          </w:p>
          <w:p w14:paraId="16A0DEBF" w14:textId="77777777" w:rsidR="004A5BE6" w:rsidRPr="00797EE7" w:rsidRDefault="004A5BE6" w:rsidP="00797EE7">
            <w:pPr>
              <w:pStyle w:val="NoSpacing"/>
              <w:rPr>
                <w:rFonts w:ascii="AvenirNext forINTUIT" w:hAnsi="AvenirNext forINTUIT"/>
              </w:rPr>
            </w:pPr>
          </w:p>
          <w:p w14:paraId="10ECCC89" w14:textId="697CFE97" w:rsidR="00797EE7" w:rsidRPr="00797EE7" w:rsidRDefault="00797EE7" w:rsidP="00797EE7">
            <w:pPr>
              <w:pStyle w:val="NoSpacing"/>
              <w:rPr>
                <w:rFonts w:ascii="AvenirNext forINTUIT" w:hAnsi="AvenirNext forINTUIT"/>
              </w:rPr>
            </w:pPr>
            <w:r w:rsidRPr="00797EE7">
              <w:rPr>
                <w:rFonts w:ascii="AvenirNext forINTUIT" w:hAnsi="AvenirNext forINTUIT"/>
              </w:rPr>
              <w:t>The experience required to research and develop a dynamic web application can be particularly immersing. Fortunately, many of us have had previous experiences that have assisted us in finding the right path forward. In terms of experience, the types that we have acquired are quite varied, but fortunately specifically useful for app creation.</w:t>
            </w:r>
          </w:p>
          <w:p w14:paraId="7CE0E77C" w14:textId="77777777" w:rsidR="00797EE7" w:rsidRPr="00797EE7" w:rsidRDefault="00797EE7" w:rsidP="00797EE7">
            <w:pPr>
              <w:pStyle w:val="NoSpacing"/>
              <w:rPr>
                <w:rFonts w:ascii="AvenirNext forINTUIT" w:hAnsi="AvenirNext forINTUIT"/>
              </w:rPr>
            </w:pPr>
          </w:p>
          <w:p w14:paraId="676F5A77" w14:textId="16FFAF4D" w:rsidR="00797EE7" w:rsidRPr="00797EE7" w:rsidRDefault="00797EE7" w:rsidP="00797EE7">
            <w:pPr>
              <w:pStyle w:val="NoSpacing"/>
              <w:rPr>
                <w:rFonts w:ascii="AvenirNext forINTUIT" w:hAnsi="AvenirNext forINTUIT"/>
              </w:rPr>
            </w:pPr>
            <w:r w:rsidRPr="00797EE7">
              <w:rPr>
                <w:rFonts w:ascii="AvenirNext forINTUIT" w:hAnsi="AvenirNext forINTUIT"/>
              </w:rPr>
              <w:t>The most notable are:</w:t>
            </w:r>
          </w:p>
          <w:p w14:paraId="3240B752" w14:textId="77777777" w:rsidR="00797EE7" w:rsidRPr="00797EE7" w:rsidRDefault="00797EE7" w:rsidP="00797EE7">
            <w:pPr>
              <w:pStyle w:val="NoSpacing"/>
              <w:rPr>
                <w:rFonts w:ascii="AvenirNext forINTUIT" w:hAnsi="AvenirNext forINTUIT"/>
              </w:rPr>
            </w:pPr>
          </w:p>
          <w:p w14:paraId="35EE7800" w14:textId="57974BD0" w:rsidR="00797EE7" w:rsidRDefault="00797EE7" w:rsidP="00797EE7">
            <w:pPr>
              <w:pStyle w:val="NoSpacing"/>
              <w:rPr>
                <w:rFonts w:ascii="AvenirNext forINTUIT" w:hAnsi="AvenirNext forINTUIT"/>
              </w:rPr>
            </w:pPr>
            <w:r w:rsidRPr="00797EE7">
              <w:rPr>
                <w:rFonts w:ascii="AvenirNext forINTUIT" w:hAnsi="AvenirNext forINTUIT"/>
                <w:b/>
              </w:rPr>
              <w:t>Corbin:</w:t>
            </w:r>
            <w:r w:rsidRPr="00797EE7">
              <w:rPr>
                <w:rFonts w:ascii="AvenirNext forINTUIT" w:hAnsi="AvenirNext forINTUIT"/>
              </w:rPr>
              <w:t xml:space="preserve"> Has previous experience in Python, networking, and small, local servers. This has enabled him to discover the required back-end tools. He also has some experience in group interaction and organization.</w:t>
            </w:r>
          </w:p>
          <w:p w14:paraId="2E3C5058" w14:textId="3C84AFE7" w:rsidR="00797EE7" w:rsidRDefault="00797EE7" w:rsidP="00797EE7">
            <w:pPr>
              <w:pStyle w:val="NoSpacing"/>
              <w:rPr>
                <w:rFonts w:ascii="AvenirNext forINTUIT" w:hAnsi="AvenirNext forINTUIT"/>
              </w:rPr>
            </w:pPr>
          </w:p>
          <w:p w14:paraId="495D0417" w14:textId="26584695" w:rsidR="00797EE7" w:rsidRPr="00797EE7" w:rsidRDefault="00797EE7" w:rsidP="00797EE7">
            <w:pPr>
              <w:pStyle w:val="NoSpacing"/>
              <w:rPr>
                <w:rFonts w:ascii="AvenirNext forINTUIT" w:hAnsi="AvenirNext forINTUIT"/>
              </w:rPr>
            </w:pPr>
            <w:r w:rsidRPr="00797EE7">
              <w:rPr>
                <w:rFonts w:ascii="AvenirNext forINTUIT" w:hAnsi="AvenirNext forINTUIT"/>
                <w:b/>
              </w:rPr>
              <w:t>Connor:</w:t>
            </w:r>
            <w:r w:rsidRPr="00797EE7">
              <w:rPr>
                <w:rFonts w:ascii="AvenirNext forINTUIT" w:hAnsi="AvenirNext forINTUIT"/>
              </w:rPr>
              <w:t xml:space="preserve"> Has previous experience in building PC’s and general hardware troubleshooting, as well as dabbling in some coding languages such as python. He also has experience in Cyber Security and anti-threat systems.</w:t>
            </w:r>
          </w:p>
          <w:p w14:paraId="187E59A4" w14:textId="77777777" w:rsidR="00797EE7" w:rsidRPr="00797EE7" w:rsidRDefault="00797EE7" w:rsidP="00797EE7">
            <w:pPr>
              <w:pStyle w:val="NoSpacing"/>
              <w:rPr>
                <w:rFonts w:ascii="AvenirNext forINTUIT" w:hAnsi="AvenirNext forINTUIT"/>
              </w:rPr>
            </w:pPr>
          </w:p>
          <w:p w14:paraId="4241A08D" w14:textId="7CE24F3D" w:rsidR="00797EE7" w:rsidRPr="00797EE7" w:rsidRDefault="00797EE7" w:rsidP="00797EE7">
            <w:pPr>
              <w:pStyle w:val="NoSpacing"/>
              <w:rPr>
                <w:rFonts w:ascii="AvenirNext forINTUIT" w:hAnsi="AvenirNext forINTUIT"/>
              </w:rPr>
            </w:pPr>
            <w:r w:rsidRPr="00797EE7">
              <w:rPr>
                <w:rFonts w:ascii="AvenirNext forINTUIT" w:hAnsi="AvenirNext forINTUIT"/>
                <w:b/>
              </w:rPr>
              <w:t>Nat</w:t>
            </w:r>
            <w:r w:rsidRPr="00797EE7">
              <w:rPr>
                <w:rFonts w:ascii="AvenirNext forINTUIT" w:hAnsi="AvenirNext forINTUIT"/>
                <w:b/>
              </w:rPr>
              <w:t>alie</w:t>
            </w:r>
            <w:r w:rsidRPr="00797EE7">
              <w:rPr>
                <w:rFonts w:ascii="AvenirNext forINTUIT" w:hAnsi="AvenirNext forINTUIT"/>
                <w:b/>
              </w:rPr>
              <w:t>:</w:t>
            </w:r>
            <w:r w:rsidRPr="00797EE7">
              <w:rPr>
                <w:rFonts w:ascii="AvenirNext forINTUIT" w:hAnsi="AvenirNext forINTUIT"/>
              </w:rPr>
              <w:t xml:space="preserve"> Has completed a degree in Public Relations and previous experience in pitching to clients. She also has an interest in technology and design. This has aided the development of the visual aspects of the app and website. </w:t>
            </w:r>
          </w:p>
          <w:p w14:paraId="7A2F646C" w14:textId="4E5C5957" w:rsidR="00797EE7" w:rsidRPr="00797EE7" w:rsidRDefault="00797EE7" w:rsidP="00797EE7">
            <w:pPr>
              <w:pStyle w:val="NoSpacing"/>
              <w:rPr>
                <w:rFonts w:ascii="AvenirNext forINTUIT" w:hAnsi="AvenirNext forINTUIT"/>
              </w:rPr>
            </w:pPr>
          </w:p>
          <w:p w14:paraId="072C8EC1" w14:textId="702A7D69" w:rsidR="00797EE7" w:rsidRPr="00797EE7" w:rsidRDefault="00797EE7" w:rsidP="00797EE7">
            <w:pPr>
              <w:pStyle w:val="NoSpacing"/>
              <w:rPr>
                <w:rFonts w:ascii="AvenirNext forINTUIT" w:hAnsi="AvenirNext forINTUIT"/>
              </w:rPr>
            </w:pPr>
            <w:r w:rsidRPr="00797EE7">
              <w:rPr>
                <w:rFonts w:ascii="AvenirNext forINTUIT" w:hAnsi="AvenirNext forINTUIT"/>
                <w:b/>
              </w:rPr>
              <w:t>Oliver</w:t>
            </w:r>
            <w:r w:rsidRPr="00797EE7">
              <w:rPr>
                <w:rFonts w:ascii="AvenirNext forINTUIT" w:hAnsi="AvenirNext forINTUIT"/>
                <w:b/>
              </w:rPr>
              <w:t>:</w:t>
            </w:r>
            <w:r w:rsidRPr="00797EE7">
              <w:rPr>
                <w:rFonts w:ascii="AvenirNext forINTUIT" w:hAnsi="AvenirNext forINTUIT"/>
              </w:rPr>
              <w:t xml:space="preserve"> Has previous experience in working on projects involving single board computers and micro controllers. Ollie also has experience working in Game Engines and using C# and JavaScript to create simple games.</w:t>
            </w:r>
          </w:p>
          <w:p w14:paraId="348E0CA5" w14:textId="3709546F" w:rsidR="004A5BE6" w:rsidRPr="00C33FA9" w:rsidRDefault="004A5BE6" w:rsidP="0082619B">
            <w:pPr>
              <w:pStyle w:val="NoSpacing"/>
              <w:jc w:val="center"/>
              <w:rPr>
                <w:rFonts w:ascii="AvenirNext forINTUIT" w:hAnsi="AvenirNext forINTUIT"/>
              </w:rPr>
            </w:pPr>
          </w:p>
          <w:p w14:paraId="790F13A5" w14:textId="34C5AE90" w:rsidR="00797EE7" w:rsidRPr="00797EE7" w:rsidRDefault="00797EE7" w:rsidP="00797EE7">
            <w:pPr>
              <w:pStyle w:val="NoSpacing"/>
              <w:rPr>
                <w:rFonts w:ascii="AvenirNext forINTUIT" w:hAnsi="AvenirNext forINTUIT"/>
              </w:rPr>
            </w:pPr>
            <w:r w:rsidRPr="00797EE7">
              <w:rPr>
                <w:rFonts w:ascii="AvenirNext forINTUIT" w:hAnsi="AvenirNext forINTUIT"/>
                <w:b/>
              </w:rPr>
              <w:t>Vanessa:</w:t>
            </w:r>
            <w:r w:rsidRPr="00797EE7">
              <w:rPr>
                <w:rFonts w:ascii="AvenirNext forINTUIT" w:hAnsi="AvenirNext forINTUIT"/>
              </w:rPr>
              <w:t xml:space="preserve"> Has previous experience in the accountancy sector drafting and finalizing financial and management reports, as well as the IT industry as a consultant and coordinating teams and people through project phases.</w:t>
            </w:r>
            <w:r w:rsidR="00DB2A9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887E5D1" w14:textId="62444D9E" w:rsidR="004A5BE6" w:rsidRPr="00C95530" w:rsidRDefault="00DB2A9A" w:rsidP="00A907C3">
            <w:pPr>
              <w:pStyle w:val="NoSpacing"/>
              <w:rPr>
                <w:rFonts w:ascii="AvenirNext forINTUIT" w:hAnsi="AvenirNext forINTUIT"/>
              </w:rPr>
            </w:pPr>
            <w:r w:rsidRPr="00DB2A9A">
              <w:rPr>
                <w:rFonts w:ascii="AvenirNext forINTUIT" w:hAnsi="AvenirNext forINTUIT"/>
                <w:noProof/>
              </w:rPr>
              <w:drawing>
                <wp:anchor distT="0" distB="0" distL="114300" distR="114300" simplePos="0" relativeHeight="251699200" behindDoc="0" locked="0" layoutInCell="1" allowOverlap="1" wp14:anchorId="6E8E2ED2" wp14:editId="7FB477AF">
                  <wp:simplePos x="0" y="0"/>
                  <wp:positionH relativeFrom="column">
                    <wp:posOffset>816610</wp:posOffset>
                  </wp:positionH>
                  <wp:positionV relativeFrom="paragraph">
                    <wp:posOffset>50453</wp:posOffset>
                  </wp:positionV>
                  <wp:extent cx="4721137" cy="1898072"/>
                  <wp:effectExtent l="0" t="0" r="3810" b="6985"/>
                  <wp:wrapNone/>
                  <wp:docPr id="26" name="Picture 26" descr="C:\Users\vcotterell\Downloads\Cluster_word web 3 - Col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vcotterell\Downloads\Cluster_word web 3 - Color (1).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1137" cy="18980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884E88"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28397573" w14:textId="77777777" w:rsidR="004A5BE6" w:rsidRPr="00E84071" w:rsidRDefault="004A5BE6" w:rsidP="00A907C3">
            <w:pPr>
              <w:rPr>
                <w:rFonts w:ascii="AvenirNext forINTUIT" w:hAnsi="AvenirNext forINTUIT"/>
              </w:rPr>
            </w:pPr>
          </w:p>
        </w:tc>
      </w:tr>
    </w:tbl>
    <w:p w14:paraId="3438A4E7" w14:textId="77777777" w:rsidR="004A5BE6" w:rsidRPr="00E84071" w:rsidRDefault="004A5BE6" w:rsidP="004A5BE6">
      <w:pPr>
        <w:rPr>
          <w:rFonts w:ascii="AvenirNext forINTUIT" w:hAnsi="AvenirNext forINTUIT"/>
          <w:color w:val="476166" w:themeColor="accent1"/>
          <w:sz w:val="28"/>
          <w:szCs w:val="28"/>
        </w:rPr>
      </w:pPr>
    </w:p>
    <w:p w14:paraId="7C1B0E9A" w14:textId="77777777" w:rsidR="004A5BE6" w:rsidRPr="00E84071" w:rsidRDefault="004A5BE6" w:rsidP="004A5BE6">
      <w:pPr>
        <w:rPr>
          <w:rFonts w:ascii="AvenirNext forINTUIT" w:hAnsi="AvenirNext forINTUIT"/>
          <w:color w:val="476166" w:themeColor="accent1"/>
          <w:sz w:val="28"/>
          <w:szCs w:val="28"/>
        </w:rPr>
      </w:pPr>
    </w:p>
    <w:p w14:paraId="350C1E3C" w14:textId="77777777" w:rsidR="004A5BE6" w:rsidRPr="00E84071" w:rsidRDefault="004A5BE6" w:rsidP="004A5BE6">
      <w:pPr>
        <w:rPr>
          <w:rFonts w:ascii="AvenirNext forINTUIT" w:hAnsi="AvenirNext forINTUIT"/>
          <w:color w:val="476166" w:themeColor="accent1"/>
          <w:sz w:val="28"/>
          <w:szCs w:val="28"/>
        </w:rPr>
      </w:pPr>
    </w:p>
    <w:p w14:paraId="38DFC2FE" w14:textId="4A2D980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4BE613C7" w14:textId="77777777" w:rsidR="004A5BE6" w:rsidRPr="00E84071" w:rsidRDefault="004A5BE6" w:rsidP="004A5BE6">
      <w:pPr>
        <w:rPr>
          <w:rFonts w:ascii="AvenirNext forINTUIT" w:hAnsi="AvenirNext forINTUIT"/>
        </w:rPr>
      </w:pPr>
    </w:p>
    <w:p w14:paraId="5491978D" w14:textId="77777777" w:rsidR="004A5BE6" w:rsidRPr="00E84071" w:rsidRDefault="004A5BE6" w:rsidP="004A5BE6">
      <w:pPr>
        <w:rPr>
          <w:rFonts w:ascii="AvenirNext forINTUIT" w:hAnsi="AvenirNext forINTUIT"/>
          <w:color w:val="476166" w:themeColor="accent1"/>
          <w:sz w:val="28"/>
          <w:szCs w:val="28"/>
        </w:rPr>
      </w:pPr>
    </w:p>
    <w:p w14:paraId="706FE96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D936798" w14:textId="77777777" w:rsidTr="00A907C3">
        <w:trPr>
          <w:trHeight w:val="4546"/>
        </w:trPr>
        <w:tc>
          <w:tcPr>
            <w:tcW w:w="284" w:type="dxa"/>
          </w:tcPr>
          <w:p w14:paraId="1059941F" w14:textId="77777777" w:rsidR="004A5BE6" w:rsidRPr="00E84071" w:rsidRDefault="004A5BE6" w:rsidP="00A907C3">
            <w:pPr>
              <w:rPr>
                <w:rFonts w:ascii="AvenirNext forINTUIT" w:hAnsi="AvenirNext forINTUIT"/>
              </w:rPr>
            </w:pPr>
          </w:p>
          <w:p w14:paraId="5794273A" w14:textId="77777777" w:rsidR="004A5BE6" w:rsidRPr="00E84071" w:rsidRDefault="004A5BE6" w:rsidP="00A907C3">
            <w:pPr>
              <w:rPr>
                <w:rFonts w:ascii="AvenirNext forINTUIT" w:hAnsi="AvenirNext forINTUIT"/>
              </w:rPr>
            </w:pPr>
          </w:p>
          <w:p w14:paraId="69B1BE39" w14:textId="77777777" w:rsidR="004A5BE6" w:rsidRPr="00E84071" w:rsidRDefault="004A5BE6" w:rsidP="00A907C3">
            <w:pPr>
              <w:rPr>
                <w:rFonts w:ascii="AvenirNext forINTUIT" w:hAnsi="AvenirNext forINTUIT"/>
              </w:rPr>
            </w:pPr>
          </w:p>
          <w:p w14:paraId="62DB8EF6"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C084FAE" w14:textId="5F8C639C" w:rsidR="004A5BE6" w:rsidRPr="00A6463F" w:rsidRDefault="00A6463F" w:rsidP="00A6463F">
            <w:pPr>
              <w:pStyle w:val="NoSpacing"/>
              <w:rPr>
                <w:rFonts w:ascii="AvenirNext forINTUIT" w:hAnsi="AvenirNext forINTUIT"/>
                <w:b/>
                <w:color w:val="476166" w:themeColor="accent1"/>
                <w:sz w:val="44"/>
                <w:szCs w:val="44"/>
              </w:rPr>
            </w:pPr>
            <w:r w:rsidRPr="00A6463F">
              <w:rPr>
                <w:rFonts w:ascii="AvenirNext forINTUIT" w:hAnsi="AvenirNext forINTUIT"/>
                <w:b/>
                <w:color w:val="476166" w:themeColor="accent1"/>
                <w:sz w:val="44"/>
                <w:szCs w:val="44"/>
              </w:rPr>
              <w:t>Testing</w:t>
            </w:r>
          </w:p>
          <w:p w14:paraId="05E597A9" w14:textId="77777777" w:rsidR="004A5BE6" w:rsidRPr="00A6463F" w:rsidRDefault="004A5BE6" w:rsidP="00A6463F">
            <w:pPr>
              <w:pStyle w:val="NoSpacing"/>
              <w:rPr>
                <w:rFonts w:ascii="AvenirNext forINTUIT" w:hAnsi="AvenirNext forINTUIT"/>
                <w:b/>
                <w:color w:val="476166" w:themeColor="accent1"/>
              </w:rPr>
            </w:pPr>
          </w:p>
          <w:p w14:paraId="7C58F5BB" w14:textId="49F37D1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run our web application through a range of key tests to ensure the application is functionally correct, easy to use, responsive, compatible and most importantly, security testing. </w:t>
            </w:r>
          </w:p>
          <w:p w14:paraId="1D11E904" w14:textId="77777777" w:rsidR="00783EAC" w:rsidRPr="00A6463F" w:rsidRDefault="00783EAC" w:rsidP="00A6463F">
            <w:pPr>
              <w:pStyle w:val="NoSpacing"/>
              <w:rPr>
                <w:rFonts w:ascii="AvenirNext forINTUIT" w:hAnsi="AvenirNext forINTUIT" w:cstheme="minorHAnsi"/>
                <w:lang w:val="en-AU"/>
              </w:rPr>
            </w:pPr>
          </w:p>
          <w:p w14:paraId="7BD7FC45" w14:textId="5819A148"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All testing phases are imperative and we need to ensure they all come back with a positive result in order to proceed. Some tests may indicate bugs, however, such tests may allow us to proceed and continue with the following test, while debugging the issues that have arisen in previous tests. This will ensure that time is being utilised effectively and the team continues to work efficiently throughout the process. </w:t>
            </w:r>
          </w:p>
          <w:p w14:paraId="6A4D2B09" w14:textId="77777777" w:rsidR="00A6463F" w:rsidRPr="00A6463F" w:rsidRDefault="00A6463F" w:rsidP="00A6463F">
            <w:pPr>
              <w:pStyle w:val="NoSpacing"/>
              <w:rPr>
                <w:rFonts w:ascii="AvenirNext forINTUIT" w:hAnsi="AvenirNext forINTUIT" w:cstheme="minorHAnsi"/>
                <w:lang w:val="en-AU"/>
              </w:rPr>
            </w:pPr>
          </w:p>
          <w:p w14:paraId="27F5CE4A" w14:textId="0F8FC30E"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will know that we are succeeding as we proceed through the tests rapidly and continue to debug and overcome hurdles as they arise.   </w:t>
            </w:r>
          </w:p>
          <w:p w14:paraId="67D445FF" w14:textId="3B3346B3" w:rsidR="00A6463F" w:rsidRPr="00A6463F" w:rsidRDefault="00A6463F" w:rsidP="00A6463F">
            <w:pPr>
              <w:pStyle w:val="NoSpacing"/>
              <w:rPr>
                <w:rFonts w:ascii="AvenirNext forINTUIT" w:hAnsi="AvenirNext forINTUIT" w:cstheme="minorHAnsi"/>
                <w:lang w:val="en-AU"/>
              </w:rPr>
            </w:pPr>
          </w:p>
          <w:p w14:paraId="1BF7C407" w14:textId="418B184C"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The most important testing phases is certainly the design and layout as we need to ensure that it’s exactly how we intend on it to be and look to overcome such hurdles that we are highly likely to face; we will align testing to coincide with development. </w:t>
            </w:r>
          </w:p>
          <w:p w14:paraId="102FF4ED" w14:textId="77777777" w:rsidR="00A6463F" w:rsidRPr="00A6463F" w:rsidRDefault="00A6463F" w:rsidP="00A6463F">
            <w:pPr>
              <w:pStyle w:val="NoSpacing"/>
              <w:rPr>
                <w:rFonts w:ascii="AvenirNext forINTUIT" w:hAnsi="AvenirNext forINTUIT" w:cstheme="minorHAnsi"/>
                <w:lang w:val="en-AU"/>
              </w:rPr>
            </w:pPr>
          </w:p>
          <w:p w14:paraId="0B27FD8A" w14:textId="67039316"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Upon the completion of all testing phases, we will proceed to do crowd testing which will involve a select number of people to use the application to provide insight and unnoticed issues. We will commence with the family and friends of XVI. After which we look to undergo paid crowd testing with individuals that hold a range of skillsets. </w:t>
            </w:r>
          </w:p>
          <w:p w14:paraId="0F2E9C92" w14:textId="77777777" w:rsidR="00A6463F" w:rsidRPr="00A6463F" w:rsidRDefault="00A6463F" w:rsidP="00A6463F">
            <w:pPr>
              <w:pStyle w:val="NoSpacing"/>
              <w:rPr>
                <w:rFonts w:ascii="AvenirNext forINTUIT" w:hAnsi="AvenirNext forINTUIT" w:cstheme="minorHAnsi"/>
                <w:lang w:val="en-AU"/>
              </w:rPr>
            </w:pPr>
          </w:p>
          <w:p w14:paraId="18364511" w14:textId="12513972"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We may also consider doing crowd testing as we proceed to update our application in future as we look to solve a need for those with disabilities. </w:t>
            </w:r>
          </w:p>
          <w:p w14:paraId="51159006" w14:textId="1ADEC188" w:rsidR="00A6463F" w:rsidRDefault="00A6463F" w:rsidP="00A6463F">
            <w:pPr>
              <w:pStyle w:val="NoSpacing"/>
              <w:rPr>
                <w:rFonts w:ascii="AvenirNext forINTUIT" w:hAnsi="AvenirNext forINTUIT" w:cstheme="minorHAnsi"/>
                <w:lang w:val="en-AU"/>
              </w:rPr>
            </w:pPr>
          </w:p>
          <w:p w14:paraId="6EB33B2C" w14:textId="5844AE17" w:rsidR="000B27DD" w:rsidRDefault="000B27DD" w:rsidP="000B27DD">
            <w:pPr>
              <w:pStyle w:val="NoSpacing"/>
              <w:jc w:val="center"/>
              <w:rPr>
                <w:rFonts w:ascii="AvenirNext forINTUIT" w:hAnsi="AvenirNext forINTUIT" w:cstheme="minorHAnsi"/>
                <w:lang w:val="en-AU"/>
              </w:rPr>
            </w:pPr>
            <w:r>
              <w:rPr>
                <w:rFonts w:ascii="AvenirNext forINTUIT" w:hAnsi="AvenirNext forINTUIT" w:cstheme="minorHAnsi"/>
                <w:lang w:val="en-AU"/>
              </w:rPr>
              <w:t>*********************</w:t>
            </w:r>
          </w:p>
          <w:p w14:paraId="5DD77DFF" w14:textId="77777777" w:rsidR="000B27DD" w:rsidRPr="00A6463F" w:rsidRDefault="000B27DD" w:rsidP="000B27DD">
            <w:pPr>
              <w:pStyle w:val="NoSpacing"/>
              <w:jc w:val="center"/>
              <w:rPr>
                <w:rFonts w:ascii="AvenirNext forINTUIT" w:hAnsi="AvenirNext forINTUIT" w:cstheme="minorHAnsi"/>
                <w:lang w:val="en-AU"/>
              </w:rPr>
            </w:pPr>
          </w:p>
          <w:p w14:paraId="75045DE9" w14:textId="387AB403" w:rsidR="00A6463F" w:rsidRDefault="00A6463F" w:rsidP="00A6463F">
            <w:pPr>
              <w:pStyle w:val="NoSpacing"/>
              <w:rPr>
                <w:rFonts w:ascii="AvenirNext forINTUIT" w:hAnsi="AvenirNext forINTUIT" w:cstheme="minorHAnsi"/>
                <w:lang w:val="en-AU"/>
              </w:rPr>
            </w:pPr>
            <w:r w:rsidRPr="00A6463F">
              <w:rPr>
                <w:rFonts w:ascii="AvenirNext forINTUIT" w:hAnsi="AvenirNext forINTUIT" w:cstheme="minorHAnsi"/>
                <w:lang w:val="en-AU"/>
              </w:rPr>
              <w:t xml:space="preserve">Below you will find a detailed list of tests we will run and why they are important. </w:t>
            </w:r>
          </w:p>
          <w:p w14:paraId="5658A324" w14:textId="77777777" w:rsidR="00A6463F" w:rsidRPr="00A6463F" w:rsidRDefault="00A6463F" w:rsidP="00A6463F">
            <w:pPr>
              <w:pStyle w:val="NoSpacing"/>
              <w:rPr>
                <w:rFonts w:ascii="AvenirNext forINTUIT" w:hAnsi="AvenirNext forINTUIT" w:cstheme="minorHAnsi"/>
                <w:lang w:val="en-AU"/>
              </w:rPr>
            </w:pPr>
          </w:p>
          <w:p w14:paraId="4F72783F" w14:textId="77777777" w:rsid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 xml:space="preserve">Functionality Testing </w:t>
            </w:r>
            <w:r w:rsidRPr="00A6463F">
              <w:rPr>
                <w:rFonts w:ascii="AvenirNext forINTUIT" w:hAnsi="AvenirNext forINTUIT" w:cstheme="minorHAnsi"/>
              </w:rPr>
              <w:t xml:space="preserve">ensures the web application is functionally correct. This will check the database connection, links to the web pages, cookies, and any forms used to submit and/or gain information from the user. </w:t>
            </w:r>
          </w:p>
          <w:p w14:paraId="757BE74B" w14:textId="77777777" w:rsidR="00A6463F" w:rsidRPr="00A6463F" w:rsidRDefault="00A6463F" w:rsidP="00A6463F">
            <w:pPr>
              <w:pStyle w:val="NoSpacing"/>
              <w:ind w:left="720"/>
              <w:rPr>
                <w:rFonts w:ascii="AvenirNext forINTUIT" w:hAnsi="AvenirNext forINTUIT" w:cstheme="minorHAnsi"/>
              </w:rPr>
            </w:pPr>
          </w:p>
          <w:p w14:paraId="2D65235B" w14:textId="7777777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Usability Testing</w:t>
            </w:r>
            <w:r w:rsidRPr="00A6463F">
              <w:rPr>
                <w:rFonts w:ascii="AvenirNext forINTUIT" w:hAnsi="AvenirNext forINTUIT" w:cstheme="minorHAnsi"/>
              </w:rPr>
              <w:t xml:space="preserve"> is a combination of functionality with the overall user experience.</w:t>
            </w:r>
          </w:p>
          <w:p w14:paraId="1C0A1E52" w14:textId="77777777" w:rsidR="00A6463F" w:rsidRPr="00A6463F" w:rsidRDefault="00A6463F" w:rsidP="00A6463F">
            <w:pPr>
              <w:pStyle w:val="NoSpacing"/>
              <w:ind w:left="720"/>
              <w:rPr>
                <w:rFonts w:ascii="AvenirNext forINTUIT" w:eastAsia="Times New Roman" w:hAnsi="AvenirNext forINTUIT" w:cstheme="minorHAnsi"/>
              </w:rPr>
            </w:pPr>
          </w:p>
          <w:p w14:paraId="4B39F579" w14:textId="77777777"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Interface Testing</w:t>
            </w:r>
            <w:r w:rsidRPr="00A6463F">
              <w:rPr>
                <w:rFonts w:ascii="AvenirNext forINTUIT" w:hAnsi="AvenirNext forINTUIT" w:cstheme="minorHAnsi"/>
              </w:rPr>
              <w:t xml:space="preserve"> checks whether or not all interactions between the servers are running smoothly. It will also determine whether interruptions by the server or by the user are handled properly.</w:t>
            </w:r>
          </w:p>
          <w:p w14:paraId="6E076D24" w14:textId="2080F3CA" w:rsidR="004A5BE6" w:rsidRPr="00A6463F" w:rsidRDefault="004A5BE6" w:rsidP="00783EAC">
            <w:pPr>
              <w:pStyle w:val="NoSpacing"/>
              <w:rPr>
                <w:rFonts w:ascii="AvenirNext forINTUIT" w:eastAsia="Times New Roman" w:hAnsi="AvenirNext forINTUIT" w:cstheme="minorHAnsi"/>
              </w:rPr>
            </w:pPr>
          </w:p>
        </w:tc>
        <w:tc>
          <w:tcPr>
            <w:tcW w:w="442" w:type="dxa"/>
          </w:tcPr>
          <w:p w14:paraId="2DF2FAFC" w14:textId="77777777" w:rsidR="004A5BE6" w:rsidRPr="00E84071" w:rsidRDefault="004A5BE6" w:rsidP="00A907C3">
            <w:pPr>
              <w:rPr>
                <w:rFonts w:ascii="AvenirNext forINTUIT" w:hAnsi="AvenirNext forINTUIT"/>
              </w:rPr>
            </w:pPr>
          </w:p>
        </w:tc>
      </w:tr>
    </w:tbl>
    <w:p w14:paraId="7AFA0815" w14:textId="77777777" w:rsidR="004A5BE6" w:rsidRPr="00E84071" w:rsidRDefault="004A5BE6" w:rsidP="004A5BE6">
      <w:pPr>
        <w:rPr>
          <w:rFonts w:ascii="AvenirNext forINTUIT" w:hAnsi="AvenirNext forINTUIT"/>
          <w:color w:val="476166" w:themeColor="accent1"/>
          <w:sz w:val="28"/>
          <w:szCs w:val="28"/>
        </w:rPr>
      </w:pPr>
    </w:p>
    <w:p w14:paraId="651513F9" w14:textId="77777777" w:rsidR="004A5BE6" w:rsidRPr="00E84071" w:rsidRDefault="004A5BE6" w:rsidP="004A5BE6">
      <w:pPr>
        <w:rPr>
          <w:rFonts w:ascii="AvenirNext forINTUIT" w:hAnsi="AvenirNext forINTUIT"/>
          <w:color w:val="476166" w:themeColor="accent1"/>
          <w:sz w:val="28"/>
          <w:szCs w:val="28"/>
        </w:rPr>
      </w:pPr>
    </w:p>
    <w:p w14:paraId="74AC2B85" w14:textId="77777777" w:rsidR="004A5BE6" w:rsidRPr="00E84071" w:rsidRDefault="004A5BE6" w:rsidP="004A5BE6">
      <w:pPr>
        <w:rPr>
          <w:rFonts w:ascii="AvenirNext forINTUIT" w:hAnsi="AvenirNext forINTUIT"/>
          <w:color w:val="476166" w:themeColor="accent1"/>
          <w:sz w:val="28"/>
          <w:szCs w:val="28"/>
        </w:rPr>
      </w:pPr>
    </w:p>
    <w:p w14:paraId="522D79B0" w14:textId="783B438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00CABA25" w14:textId="77777777" w:rsidR="004A5BE6" w:rsidRPr="00E84071" w:rsidRDefault="004A5BE6" w:rsidP="004A5BE6">
      <w:pPr>
        <w:rPr>
          <w:rFonts w:ascii="AvenirNext forINTUIT" w:hAnsi="AvenirNext forINTUIT"/>
        </w:rPr>
      </w:pPr>
    </w:p>
    <w:p w14:paraId="7C53DB07" w14:textId="77777777" w:rsidR="004A5BE6" w:rsidRPr="00E84071" w:rsidRDefault="004A5BE6" w:rsidP="004A5BE6">
      <w:pPr>
        <w:rPr>
          <w:rFonts w:ascii="AvenirNext forINTUIT" w:hAnsi="AvenirNext forINTUIT"/>
          <w:color w:val="476166" w:themeColor="accent1"/>
          <w:sz w:val="28"/>
          <w:szCs w:val="28"/>
        </w:rPr>
      </w:pPr>
    </w:p>
    <w:p w14:paraId="3806A796"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51ED42D6" w14:textId="77777777" w:rsidTr="00A907C3">
        <w:trPr>
          <w:trHeight w:val="4546"/>
        </w:trPr>
        <w:tc>
          <w:tcPr>
            <w:tcW w:w="284" w:type="dxa"/>
          </w:tcPr>
          <w:p w14:paraId="7257F73C" w14:textId="77777777" w:rsidR="004A5BE6" w:rsidRPr="00E84071" w:rsidRDefault="004A5BE6" w:rsidP="00A907C3">
            <w:pPr>
              <w:rPr>
                <w:rFonts w:ascii="AvenirNext forINTUIT" w:hAnsi="AvenirNext forINTUIT"/>
              </w:rPr>
            </w:pPr>
          </w:p>
          <w:p w14:paraId="33B4BF85" w14:textId="77777777" w:rsidR="004A5BE6" w:rsidRPr="00E84071" w:rsidRDefault="004A5BE6" w:rsidP="00A907C3">
            <w:pPr>
              <w:rPr>
                <w:rFonts w:ascii="AvenirNext forINTUIT" w:hAnsi="AvenirNext forINTUIT"/>
              </w:rPr>
            </w:pPr>
          </w:p>
          <w:p w14:paraId="38241B92" w14:textId="77777777" w:rsidR="004A5BE6" w:rsidRPr="00E84071" w:rsidRDefault="004A5BE6" w:rsidP="00A907C3">
            <w:pPr>
              <w:rPr>
                <w:rFonts w:ascii="AvenirNext forINTUIT" w:hAnsi="AvenirNext forINTUIT"/>
              </w:rPr>
            </w:pPr>
          </w:p>
          <w:p w14:paraId="5C428A1A"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0A2EC93" w14:textId="409A6DA3" w:rsidR="004A5BE6" w:rsidRDefault="004A5BE6" w:rsidP="00A907C3">
            <w:pPr>
              <w:pStyle w:val="NoSpacing"/>
              <w:rPr>
                <w:rFonts w:ascii="AvenirNext forINTUIT" w:hAnsi="AvenirNext forINTUIT"/>
              </w:rPr>
            </w:pPr>
          </w:p>
          <w:p w14:paraId="1C1E60B5" w14:textId="77777777" w:rsidR="00A6463F" w:rsidRPr="00A6463F" w:rsidRDefault="00A6463F" w:rsidP="00A6463F">
            <w:pPr>
              <w:pStyle w:val="NoSpacing"/>
              <w:ind w:left="720"/>
              <w:rPr>
                <w:rFonts w:ascii="AvenirNext forINTUIT" w:eastAsia="Times New Roman" w:hAnsi="AvenirNext forINTUIT" w:cstheme="minorHAnsi"/>
              </w:rPr>
            </w:pPr>
          </w:p>
          <w:p w14:paraId="2B56D884" w14:textId="1ED8764F" w:rsidR="00783EAC" w:rsidRDefault="000B27DD" w:rsidP="00783EAC">
            <w:pPr>
              <w:pStyle w:val="NoSpacing"/>
              <w:numPr>
                <w:ilvl w:val="0"/>
                <w:numId w:val="38"/>
              </w:numPr>
              <w:rPr>
                <w:rFonts w:ascii="AvenirNext forINTUIT" w:eastAsia="Times New Roman" w:hAnsi="AvenirNext forINTUIT" w:cstheme="minorHAnsi"/>
              </w:rPr>
            </w:pPr>
            <w:r>
              <w:rPr>
                <w:rFonts w:ascii="AvenirNext forINTUIT" w:eastAsia="Times New Roman" w:hAnsi="AvenirNext forINTUIT" w:cstheme="minorHAnsi"/>
                <w:b/>
                <w:bCs/>
              </w:rPr>
              <w:t xml:space="preserve">UI and </w:t>
            </w:r>
            <w:proofErr w:type="spellStart"/>
            <w:r>
              <w:rPr>
                <w:rFonts w:ascii="AvenirNext forINTUIT" w:eastAsia="Times New Roman" w:hAnsi="AvenirNext forINTUIT" w:cstheme="minorHAnsi"/>
                <w:b/>
                <w:bCs/>
              </w:rPr>
              <w:t>UX</w:t>
            </w:r>
            <w:proofErr w:type="spellEnd"/>
            <w:r>
              <w:rPr>
                <w:rFonts w:ascii="AvenirNext forINTUIT" w:eastAsia="Times New Roman" w:hAnsi="AvenirNext forINTUIT" w:cstheme="minorHAnsi"/>
                <w:b/>
                <w:bCs/>
              </w:rPr>
              <w:t xml:space="preserve"> testing</w:t>
            </w:r>
            <w:r w:rsidRPr="000B27DD">
              <w:rPr>
                <w:rFonts w:ascii="AvenirNext forINTUIT" w:eastAsia="Times New Roman" w:hAnsi="AvenirNext forINTUIT" w:cstheme="minorHAnsi"/>
                <w:bCs/>
              </w:rPr>
              <w:t xml:space="preserve"> </w:t>
            </w:r>
            <w:r w:rsidR="00783EAC" w:rsidRPr="00A6463F">
              <w:rPr>
                <w:rFonts w:ascii="AvenirNext forINTUIT" w:eastAsia="Times New Roman" w:hAnsi="AvenirNext forINTUIT" w:cstheme="minorHAnsi"/>
              </w:rPr>
              <w:t>as it is essential to review the look and feel of the application. This testing has to be done from the users’ perspective to ensure that the application is intuitive, easy to use, and has industry-accepted interfaces.</w:t>
            </w:r>
          </w:p>
          <w:p w14:paraId="0C5F37A9" w14:textId="77777777" w:rsidR="00783EAC" w:rsidRPr="00783EAC" w:rsidRDefault="00783EAC" w:rsidP="00783EAC">
            <w:pPr>
              <w:pStyle w:val="NoSpacing"/>
              <w:rPr>
                <w:rFonts w:ascii="AvenirNext forINTUIT" w:eastAsia="Times New Roman" w:hAnsi="AvenirNext forINTUIT" w:cstheme="minorHAnsi"/>
              </w:rPr>
            </w:pPr>
          </w:p>
          <w:p w14:paraId="721270F0" w14:textId="747443B8" w:rsidR="00A6463F" w:rsidRPr="00A6463F" w:rsidRDefault="00A6463F" w:rsidP="00A6463F">
            <w:pPr>
              <w:pStyle w:val="NoSpacing"/>
              <w:numPr>
                <w:ilvl w:val="0"/>
                <w:numId w:val="38"/>
              </w:numPr>
              <w:rPr>
                <w:rFonts w:ascii="AvenirNext forINTUIT" w:eastAsia="Times New Roman" w:hAnsi="AvenirNext forINTUIT" w:cstheme="minorHAnsi"/>
              </w:rPr>
            </w:pPr>
            <w:r w:rsidRPr="00A6463F">
              <w:rPr>
                <w:rFonts w:ascii="AvenirNext forINTUIT" w:hAnsi="AvenirNext forINTUIT" w:cstheme="minorHAnsi"/>
                <w:b/>
              </w:rPr>
              <w:t>Compatibility Testing</w:t>
            </w:r>
            <w:r w:rsidRPr="00A6463F">
              <w:rPr>
                <w:rFonts w:ascii="AvenirNext forINTUIT" w:hAnsi="AvenirNext forINTUIT" w:cstheme="minorHAnsi"/>
              </w:rPr>
              <w:t xml:space="preserve"> is to ensure it suits all kinds of screen displays on a range of device types.</w:t>
            </w:r>
          </w:p>
          <w:p w14:paraId="5B360D07" w14:textId="77777777" w:rsidR="00A6463F" w:rsidRPr="00A6463F" w:rsidRDefault="00A6463F" w:rsidP="00A6463F">
            <w:pPr>
              <w:pStyle w:val="NoSpacing"/>
              <w:ind w:left="720"/>
              <w:rPr>
                <w:rFonts w:ascii="AvenirNext forINTUIT" w:eastAsia="Times New Roman" w:hAnsi="AvenirNext forINTUIT" w:cstheme="minorHAnsi"/>
              </w:rPr>
            </w:pPr>
          </w:p>
          <w:p w14:paraId="41F23404" w14:textId="355A1074" w:rsidR="00A6463F" w:rsidRPr="000B27DD" w:rsidRDefault="00A6463F" w:rsidP="00A6463F">
            <w:pPr>
              <w:pStyle w:val="NoSpacing"/>
              <w:numPr>
                <w:ilvl w:val="0"/>
                <w:numId w:val="38"/>
              </w:numPr>
              <w:rPr>
                <w:rFonts w:ascii="AvenirNext forINTUIT" w:eastAsia="Times New Roman" w:hAnsi="AvenirNext forINTUIT" w:cstheme="minorHAnsi"/>
                <w:highlight w:val="yellow"/>
              </w:rPr>
            </w:pPr>
            <w:r w:rsidRPr="000B27DD">
              <w:rPr>
                <w:rFonts w:ascii="AvenirNext forINTUIT" w:eastAsia="Times New Roman" w:hAnsi="AvenirNext forINTUIT" w:cstheme="minorHAnsi"/>
                <w:b/>
                <w:bCs/>
                <w:highlight w:val="yellow"/>
              </w:rPr>
              <w:t>Hardware keys testing:</w:t>
            </w:r>
            <w:r w:rsidRPr="000B27DD">
              <w:rPr>
                <w:rFonts w:ascii="AvenirNext forINTUIT" w:eastAsia="Times New Roman" w:hAnsi="AvenirNext forINTUIT" w:cstheme="minorHAnsi"/>
                <w:highlight w:val="yellow"/>
              </w:rPr>
              <w:t xml:space="preserve"> Checking the hardware and sensors used within the application are working efficiently. For example; gyroscope sensors, proximity sensors, location sensors,</w:t>
            </w:r>
            <w:r w:rsidRPr="000B27DD">
              <w:rPr>
                <w:rFonts w:ascii="AvenirNext forINTUIT" w:eastAsia="Times New Roman" w:hAnsi="AvenirNext forINTUIT" w:cstheme="minorHAnsi"/>
                <w:highlight w:val="yellow"/>
              </w:rPr>
              <w:t xml:space="preserve"> </w:t>
            </w:r>
            <w:r w:rsidRPr="000B27DD">
              <w:rPr>
                <w:rFonts w:ascii="AvenirNext forINTUIT" w:eastAsia="Times New Roman" w:hAnsi="AvenirNext forINTUIT" w:cstheme="minorHAnsi"/>
                <w:highlight w:val="yellow"/>
              </w:rPr>
              <w:t>touchless sensors, ambient light sensors etc. and hardware features such as camera, storage, microphone, display etc.</w:t>
            </w:r>
          </w:p>
          <w:p w14:paraId="5A3502D2" w14:textId="77777777" w:rsidR="00A6463F" w:rsidRPr="000B27DD" w:rsidRDefault="00A6463F" w:rsidP="00A6463F">
            <w:pPr>
              <w:pStyle w:val="NoSpacing"/>
              <w:ind w:left="720"/>
              <w:rPr>
                <w:rFonts w:ascii="AvenirNext forINTUIT" w:eastAsia="Times New Roman" w:hAnsi="AvenirNext forINTUIT" w:cstheme="minorHAnsi"/>
                <w:highlight w:val="yellow"/>
              </w:rPr>
            </w:pPr>
          </w:p>
          <w:p w14:paraId="03C25C3E" w14:textId="49EB1297" w:rsidR="00A6463F" w:rsidRPr="000B27DD" w:rsidRDefault="00A6463F" w:rsidP="00A6463F">
            <w:pPr>
              <w:pStyle w:val="NoSpacing"/>
              <w:numPr>
                <w:ilvl w:val="0"/>
                <w:numId w:val="38"/>
              </w:numPr>
              <w:rPr>
                <w:rFonts w:ascii="AvenirNext forINTUIT" w:eastAsia="Times New Roman" w:hAnsi="AvenirNext forINTUIT" w:cstheme="minorHAnsi"/>
                <w:highlight w:val="yellow"/>
              </w:rPr>
            </w:pPr>
            <w:r w:rsidRPr="000B27DD">
              <w:rPr>
                <w:rFonts w:ascii="AvenirNext forINTUIT" w:eastAsia="Times New Roman" w:hAnsi="AvenirNext forINTUIT" w:cstheme="minorHAnsi"/>
                <w:b/>
                <w:bCs/>
                <w:highlight w:val="yellow"/>
              </w:rPr>
              <w:t>Interrupt testing:</w:t>
            </w:r>
            <w:r w:rsidRPr="000B27DD">
              <w:rPr>
                <w:rFonts w:ascii="AvenirNext forINTUIT" w:eastAsia="Times New Roman" w:hAnsi="AvenirNext forINTUIT" w:cstheme="minorHAnsi"/>
                <w:highlight w:val="yellow"/>
              </w:rPr>
              <w:t xml:space="preserve"> Ensuring that users can be interrupted with calls, SMS, MMS, messages, notifications, network outage, device power cycle notification etc. when using the application. </w:t>
            </w:r>
          </w:p>
          <w:p w14:paraId="72F1DA28" w14:textId="77777777" w:rsidR="00A6463F" w:rsidRPr="000B27DD" w:rsidRDefault="00A6463F" w:rsidP="00A6463F">
            <w:pPr>
              <w:pStyle w:val="NoSpacing"/>
              <w:ind w:left="720"/>
              <w:rPr>
                <w:rFonts w:ascii="AvenirNext forINTUIT" w:eastAsia="Times New Roman" w:hAnsi="AvenirNext forINTUIT" w:cstheme="minorHAnsi"/>
                <w:highlight w:val="yellow"/>
              </w:rPr>
            </w:pPr>
          </w:p>
          <w:p w14:paraId="52596162" w14:textId="4E0D653E" w:rsidR="00A6463F" w:rsidRPr="000B27DD" w:rsidRDefault="00A6463F" w:rsidP="00A6463F">
            <w:pPr>
              <w:pStyle w:val="NoSpacing"/>
              <w:numPr>
                <w:ilvl w:val="0"/>
                <w:numId w:val="38"/>
              </w:numPr>
              <w:rPr>
                <w:rFonts w:ascii="AvenirNext forINTUIT" w:eastAsia="Times New Roman" w:hAnsi="AvenirNext forINTUIT" w:cstheme="minorHAnsi"/>
                <w:highlight w:val="yellow"/>
              </w:rPr>
            </w:pPr>
            <w:r w:rsidRPr="000B27DD">
              <w:rPr>
                <w:rFonts w:ascii="AvenirNext forINTUIT" w:eastAsia="Times New Roman" w:hAnsi="AvenirNext forINTUIT" w:cstheme="minorHAnsi"/>
                <w:b/>
                <w:bCs/>
                <w:highlight w:val="yellow"/>
              </w:rPr>
              <w:t>Performance Testing:</w:t>
            </w:r>
            <w:r w:rsidRPr="000B27DD">
              <w:rPr>
                <w:rFonts w:ascii="AvenirNext forINTUIT" w:eastAsia="Times New Roman" w:hAnsi="AvenirNext forINTUIT" w:cstheme="minorHAnsi"/>
                <w:highlight w:val="yellow"/>
              </w:rPr>
              <w:t xml:space="preserve"> This involves the testing of load conditions, network coverage support, and identification of application and infrastructure bottlenecks, response time, memory leaks, and application performance when only intermittent phases of connectivity are required. This ensures the application continues to perform optimally.</w:t>
            </w:r>
          </w:p>
          <w:p w14:paraId="137734EA" w14:textId="77777777" w:rsidR="00A6463F" w:rsidRPr="000B27DD" w:rsidRDefault="00A6463F" w:rsidP="00A6463F">
            <w:pPr>
              <w:pStyle w:val="NoSpacing"/>
              <w:ind w:left="720"/>
              <w:rPr>
                <w:rFonts w:ascii="AvenirNext forINTUIT" w:hAnsi="AvenirNext forINTUIT" w:cstheme="minorHAnsi"/>
                <w:highlight w:val="yellow"/>
              </w:rPr>
            </w:pPr>
          </w:p>
          <w:p w14:paraId="49F9C28B" w14:textId="03EC1891" w:rsidR="00A6463F" w:rsidRPr="000B27DD" w:rsidRDefault="00A6463F" w:rsidP="00A6463F">
            <w:pPr>
              <w:pStyle w:val="NoSpacing"/>
              <w:numPr>
                <w:ilvl w:val="0"/>
                <w:numId w:val="38"/>
              </w:numPr>
              <w:rPr>
                <w:rFonts w:ascii="AvenirNext forINTUIT" w:hAnsi="AvenirNext forINTUIT" w:cstheme="minorHAnsi"/>
                <w:highlight w:val="yellow"/>
              </w:rPr>
            </w:pPr>
            <w:r w:rsidRPr="000B27DD">
              <w:rPr>
                <w:rFonts w:ascii="AvenirNext forINTUIT" w:eastAsia="Times New Roman" w:hAnsi="AvenirNext forINTUIT" w:cstheme="minorHAnsi"/>
                <w:b/>
                <w:bCs/>
                <w:highlight w:val="yellow"/>
              </w:rPr>
              <w:t>Load testing:</w:t>
            </w:r>
            <w:r w:rsidRPr="000B27DD">
              <w:rPr>
                <w:rFonts w:ascii="AvenirNext forINTUIT" w:eastAsia="Times New Roman" w:hAnsi="AvenirNext forINTUIT" w:cstheme="minorHAnsi"/>
                <w:highlight w:val="yellow"/>
              </w:rPr>
              <w:t xml:space="preserve"> To test the application performance in light of sudden traffic surges, and ensure that high loads and stress on the application does not cause it to crash. </w:t>
            </w:r>
          </w:p>
          <w:p w14:paraId="22D62A21" w14:textId="77777777" w:rsidR="00A6463F" w:rsidRPr="00A6463F" w:rsidRDefault="00A6463F" w:rsidP="00A6463F">
            <w:pPr>
              <w:pStyle w:val="NoSpacing"/>
              <w:ind w:left="720"/>
              <w:rPr>
                <w:rFonts w:ascii="AvenirNext forINTUIT" w:hAnsi="AvenirNext forINTUIT" w:cstheme="minorHAnsi"/>
              </w:rPr>
            </w:pPr>
          </w:p>
          <w:p w14:paraId="0DA93573" w14:textId="7BC07F07" w:rsidR="00A6463F" w:rsidRPr="00A6463F" w:rsidRDefault="00A6463F" w:rsidP="00A6463F">
            <w:pPr>
              <w:pStyle w:val="NoSpacing"/>
              <w:numPr>
                <w:ilvl w:val="0"/>
                <w:numId w:val="38"/>
              </w:numPr>
              <w:rPr>
                <w:rFonts w:ascii="AvenirNext forINTUIT" w:hAnsi="AvenirNext forINTUIT" w:cstheme="minorHAnsi"/>
              </w:rPr>
            </w:pPr>
            <w:r w:rsidRPr="00A6463F">
              <w:rPr>
                <w:rFonts w:ascii="AvenirNext forINTUIT" w:hAnsi="AvenirNext forINTUIT" w:cstheme="minorHAnsi"/>
                <w:b/>
              </w:rPr>
              <w:t>Security Testing</w:t>
            </w:r>
            <w:r w:rsidRPr="00A6463F">
              <w:rPr>
                <w:rFonts w:ascii="AvenirNext forINTUIT" w:hAnsi="AvenirNext forINTUIT" w:cstheme="minorHAnsi"/>
              </w:rPr>
              <w:t xml:space="preserve"> tests the applications security in order to identify weak points to improvement them as much possible.</w:t>
            </w:r>
          </w:p>
          <w:p w14:paraId="54001BFF" w14:textId="77777777" w:rsidR="00A6463F" w:rsidRPr="00A6463F" w:rsidRDefault="00A6463F" w:rsidP="00A6463F">
            <w:pPr>
              <w:pStyle w:val="NoSpacing"/>
              <w:ind w:left="720"/>
              <w:rPr>
                <w:rFonts w:ascii="AvenirNext forINTUIT" w:hAnsi="AvenirNext forINTUIT"/>
              </w:rPr>
            </w:pPr>
          </w:p>
          <w:p w14:paraId="5C56F769" w14:textId="77777777" w:rsidR="004A5BE6" w:rsidRPr="00A6463F" w:rsidRDefault="00A6463F" w:rsidP="00A6463F">
            <w:pPr>
              <w:pStyle w:val="NoSpacing"/>
              <w:numPr>
                <w:ilvl w:val="0"/>
                <w:numId w:val="38"/>
              </w:numPr>
              <w:rPr>
                <w:rFonts w:ascii="AvenirNext forINTUIT" w:hAnsi="AvenirNext forINTUIT"/>
              </w:rPr>
            </w:pPr>
            <w:r w:rsidRPr="00A6463F">
              <w:rPr>
                <w:rFonts w:ascii="AvenirNext forINTUIT" w:hAnsi="AvenirNext forINTUIT" w:cstheme="minorHAnsi"/>
                <w:b/>
              </w:rPr>
              <w:t xml:space="preserve">Crowd Testing </w:t>
            </w:r>
            <w:r w:rsidRPr="00A6463F">
              <w:rPr>
                <w:rFonts w:ascii="AvenirNext forINTUIT" w:hAnsi="AvenirNext forINTUIT" w:cstheme="minorHAnsi"/>
              </w:rPr>
              <w:t>is done through a select number of people to execute tests that will unravel many unnoticed defects.</w:t>
            </w:r>
          </w:p>
          <w:p w14:paraId="1ED62F25" w14:textId="77777777" w:rsidR="00A6463F" w:rsidRDefault="00A6463F" w:rsidP="00A6463F">
            <w:pPr>
              <w:pStyle w:val="ListParagraph"/>
              <w:rPr>
                <w:rFonts w:ascii="AvenirNext forINTUIT" w:hAnsi="AvenirNext forINTUIT"/>
              </w:rPr>
            </w:pPr>
          </w:p>
          <w:p w14:paraId="555A7EE5" w14:textId="14E62646" w:rsidR="00A6463F" w:rsidRPr="00A6463F" w:rsidRDefault="00A6463F" w:rsidP="00A6463F">
            <w:pPr>
              <w:pStyle w:val="NoSpacing"/>
              <w:ind w:left="720"/>
              <w:rPr>
                <w:rFonts w:ascii="AvenirNext forINTUIT" w:hAnsi="AvenirNext forINTUIT"/>
              </w:rPr>
            </w:pPr>
          </w:p>
        </w:tc>
        <w:tc>
          <w:tcPr>
            <w:tcW w:w="442" w:type="dxa"/>
          </w:tcPr>
          <w:p w14:paraId="0BC2F993" w14:textId="77777777" w:rsidR="004A5BE6" w:rsidRPr="00E84071" w:rsidRDefault="004A5BE6" w:rsidP="00A907C3">
            <w:pPr>
              <w:rPr>
                <w:rFonts w:ascii="AvenirNext forINTUIT" w:hAnsi="AvenirNext forINTUIT"/>
              </w:rPr>
            </w:pPr>
          </w:p>
        </w:tc>
      </w:tr>
    </w:tbl>
    <w:p w14:paraId="1629DBB2" w14:textId="77777777" w:rsidR="004A5BE6" w:rsidRPr="00E84071" w:rsidRDefault="004A5BE6" w:rsidP="004A5BE6">
      <w:pPr>
        <w:rPr>
          <w:rFonts w:ascii="AvenirNext forINTUIT" w:hAnsi="AvenirNext forINTUIT"/>
          <w:color w:val="476166" w:themeColor="accent1"/>
          <w:sz w:val="28"/>
          <w:szCs w:val="28"/>
        </w:rPr>
      </w:pPr>
    </w:p>
    <w:p w14:paraId="5EDDE7DF" w14:textId="77777777" w:rsidR="004A5BE6" w:rsidRPr="00E84071" w:rsidRDefault="004A5BE6" w:rsidP="004A5BE6">
      <w:pPr>
        <w:rPr>
          <w:rFonts w:ascii="AvenirNext forINTUIT" w:hAnsi="AvenirNext forINTUIT"/>
          <w:color w:val="476166" w:themeColor="accent1"/>
          <w:sz w:val="28"/>
          <w:szCs w:val="28"/>
        </w:rPr>
      </w:pPr>
    </w:p>
    <w:p w14:paraId="0215364C" w14:textId="77777777" w:rsidR="004A5BE6" w:rsidRPr="00E84071" w:rsidRDefault="004A5BE6" w:rsidP="004A5BE6">
      <w:pPr>
        <w:rPr>
          <w:rFonts w:ascii="AvenirNext forINTUIT" w:hAnsi="AvenirNext forINTUIT"/>
          <w:color w:val="476166" w:themeColor="accent1"/>
          <w:sz w:val="28"/>
          <w:szCs w:val="28"/>
        </w:rPr>
      </w:pPr>
    </w:p>
    <w:p w14:paraId="149A8D27" w14:textId="24AC0CEF"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36B642B" w14:textId="77777777" w:rsidR="004A5BE6" w:rsidRPr="00E84071" w:rsidRDefault="004A5BE6" w:rsidP="004A5BE6">
      <w:pPr>
        <w:rPr>
          <w:rFonts w:ascii="AvenirNext forINTUIT" w:hAnsi="AvenirNext forINTUIT"/>
        </w:rPr>
      </w:pPr>
    </w:p>
    <w:p w14:paraId="69EE860F" w14:textId="77777777" w:rsidR="004A5BE6" w:rsidRPr="00E84071" w:rsidRDefault="004A5BE6" w:rsidP="004A5BE6">
      <w:pPr>
        <w:rPr>
          <w:rFonts w:ascii="AvenirNext forINTUIT" w:hAnsi="AvenirNext forINTUIT"/>
          <w:color w:val="476166" w:themeColor="accent1"/>
          <w:sz w:val="28"/>
          <w:szCs w:val="28"/>
        </w:rPr>
      </w:pPr>
    </w:p>
    <w:p w14:paraId="7E99CF61"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E8B130C" w14:textId="77777777" w:rsidTr="00DF35C9">
        <w:trPr>
          <w:trHeight w:val="10303"/>
        </w:trPr>
        <w:tc>
          <w:tcPr>
            <w:tcW w:w="284" w:type="dxa"/>
          </w:tcPr>
          <w:p w14:paraId="6DB5A596" w14:textId="77777777" w:rsidR="004A5BE6" w:rsidRPr="00E84071" w:rsidRDefault="004A5BE6" w:rsidP="00A907C3">
            <w:pPr>
              <w:rPr>
                <w:rFonts w:ascii="AvenirNext forINTUIT" w:hAnsi="AvenirNext forINTUIT"/>
              </w:rPr>
            </w:pPr>
          </w:p>
          <w:p w14:paraId="6C9E5451" w14:textId="77777777" w:rsidR="004A5BE6" w:rsidRPr="00E84071" w:rsidRDefault="004A5BE6" w:rsidP="00A907C3">
            <w:pPr>
              <w:rPr>
                <w:rFonts w:ascii="AvenirNext forINTUIT" w:hAnsi="AvenirNext forINTUIT"/>
              </w:rPr>
            </w:pPr>
          </w:p>
          <w:p w14:paraId="111585C4" w14:textId="77777777" w:rsidR="004A5BE6" w:rsidRPr="00E84071" w:rsidRDefault="004A5BE6" w:rsidP="00A907C3">
            <w:pPr>
              <w:rPr>
                <w:rFonts w:ascii="AvenirNext forINTUIT" w:hAnsi="AvenirNext forINTUIT"/>
              </w:rPr>
            </w:pPr>
          </w:p>
          <w:p w14:paraId="01B957B2"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E65F093" w14:textId="78DC4AC5" w:rsidR="004A5BE6" w:rsidRPr="00E84071" w:rsidRDefault="00DF35C9" w:rsidP="00A907C3">
            <w:pPr>
              <w:pStyle w:val="Heading5"/>
              <w:rPr>
                <w:rFonts w:ascii="AvenirNext forINTUIT" w:hAnsi="AvenirNext forINTUIT"/>
                <w:sz w:val="44"/>
                <w:szCs w:val="44"/>
              </w:rPr>
            </w:pPr>
            <w:r>
              <w:rPr>
                <w:rFonts w:ascii="AvenirNext forINTUIT" w:hAnsi="AvenirNext forINTUIT"/>
                <w:sz w:val="44"/>
                <w:szCs w:val="44"/>
              </w:rPr>
              <w:t>Timeframe</w:t>
            </w:r>
          </w:p>
          <w:p w14:paraId="1C43A816" w14:textId="77777777" w:rsidR="00DF35C9" w:rsidRPr="00DF35C9" w:rsidRDefault="00DF35C9" w:rsidP="00DF35C9">
            <w:pPr>
              <w:pStyle w:val="NoSpacing"/>
              <w:rPr>
                <w:rFonts w:ascii="AvenirNext forINTUIT" w:hAnsi="AvenirNext forINTUIT"/>
              </w:rPr>
            </w:pPr>
            <w:r w:rsidRPr="00DF35C9">
              <w:rPr>
                <w:rFonts w:ascii="AvenirNext forINTUIT" w:hAnsi="AvenirNext forINTUIT"/>
              </w:rPr>
              <w:t xml:space="preserve">To realistically develop an app, it is important to maintain good time management and to plan for the future. That is why we have laid out a timeframe of our previous, current, and future progress with </w:t>
            </w:r>
            <w:proofErr w:type="spellStart"/>
            <w:r w:rsidRPr="00DF35C9">
              <w:rPr>
                <w:rFonts w:ascii="AvenirNext forINTUIT" w:hAnsi="AvenirNext forINTUIT"/>
              </w:rPr>
              <w:t>SocialCare</w:t>
            </w:r>
            <w:proofErr w:type="spellEnd"/>
            <w:r w:rsidRPr="00DF35C9">
              <w:rPr>
                <w:rFonts w:ascii="AvenirNext forINTUIT" w:hAnsi="AvenirNext forINTUIT"/>
              </w:rPr>
              <w:t xml:space="preserve"> Chat. Although it will inevitably change as we face new and different challenges, we have a plan of action to assist us in stay on track.</w:t>
            </w:r>
          </w:p>
          <w:p w14:paraId="7564148E" w14:textId="7D8701E5" w:rsidR="004A5BE6" w:rsidRPr="00C33FA9" w:rsidRDefault="00DF35C9" w:rsidP="00A907C3">
            <w:pPr>
              <w:pStyle w:val="NoSpacing"/>
              <w:rPr>
                <w:rFonts w:ascii="AvenirNext forINTUIT" w:hAnsi="AvenirNext forINTUIT"/>
              </w:rPr>
            </w:pPr>
            <w:r w:rsidRPr="00DF35C9">
              <w:rPr>
                <w:rFonts w:ascii="AvenirNext forINTUIT" w:hAnsi="AvenirNext forINTUIT"/>
                <w:b/>
                <w:noProof/>
                <w:color w:val="476166" w:themeColor="accent1"/>
                <w:sz w:val="28"/>
                <w:szCs w:val="28"/>
              </w:rPr>
              <w:drawing>
                <wp:anchor distT="0" distB="0" distL="114300" distR="114300" simplePos="0" relativeHeight="251700224" behindDoc="0" locked="0" layoutInCell="1" allowOverlap="1" wp14:anchorId="7830BD26" wp14:editId="1116793A">
                  <wp:simplePos x="0" y="0"/>
                  <wp:positionH relativeFrom="column">
                    <wp:posOffset>310726</wp:posOffset>
                  </wp:positionH>
                  <wp:positionV relativeFrom="paragraph">
                    <wp:posOffset>54610</wp:posOffset>
                  </wp:positionV>
                  <wp:extent cx="5762293" cy="5266267"/>
                  <wp:effectExtent l="0" t="0" r="0" b="0"/>
                  <wp:wrapNone/>
                  <wp:docPr id="27" name="Picture 27" descr="C:\Users\vcotterell\Box\Vanessa\Vanessa Personal\Uni - RMIT\Intro to IT\Assignment 3\Vertical Timel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vcotterell\Box\Vanessa\Vanessa Personal\Uni - RMIT\Intro to IT\Assignment 3\Vertical Timelin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2293" cy="526626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758F03" w14:textId="7DFD67E0" w:rsidR="004A5BE6" w:rsidRPr="00C95530" w:rsidRDefault="004A5BE6" w:rsidP="00A907C3">
            <w:pPr>
              <w:pStyle w:val="NoSpacing"/>
              <w:rPr>
                <w:rFonts w:ascii="AvenirNext forINTUIT" w:hAnsi="AvenirNext forINTUIT"/>
              </w:rPr>
            </w:pPr>
          </w:p>
          <w:p w14:paraId="07FC30A6" w14:textId="33C29AF1"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70E2F983" w14:textId="77777777" w:rsidR="004A5BE6" w:rsidRPr="00E84071" w:rsidRDefault="004A5BE6" w:rsidP="00A907C3">
            <w:pPr>
              <w:rPr>
                <w:rFonts w:ascii="AvenirNext forINTUIT" w:hAnsi="AvenirNext forINTUIT"/>
              </w:rPr>
            </w:pPr>
          </w:p>
        </w:tc>
      </w:tr>
    </w:tbl>
    <w:p w14:paraId="486681F5" w14:textId="77777777" w:rsidR="004A5BE6" w:rsidRPr="00E84071" w:rsidRDefault="004A5BE6" w:rsidP="004A5BE6">
      <w:pPr>
        <w:rPr>
          <w:rFonts w:ascii="AvenirNext forINTUIT" w:hAnsi="AvenirNext forINTUIT"/>
          <w:color w:val="476166" w:themeColor="accent1"/>
          <w:sz w:val="28"/>
          <w:szCs w:val="28"/>
        </w:rPr>
      </w:pPr>
    </w:p>
    <w:p w14:paraId="1F94829A" w14:textId="77777777" w:rsidR="004A5BE6" w:rsidRPr="00E84071" w:rsidRDefault="004A5BE6" w:rsidP="004A5BE6">
      <w:pPr>
        <w:rPr>
          <w:rFonts w:ascii="AvenirNext forINTUIT" w:hAnsi="AvenirNext forINTUIT"/>
          <w:color w:val="476166" w:themeColor="accent1"/>
          <w:sz w:val="28"/>
          <w:szCs w:val="28"/>
        </w:rPr>
      </w:pPr>
    </w:p>
    <w:p w14:paraId="1F630552" w14:textId="77777777" w:rsidR="004A5BE6" w:rsidRPr="00E84071" w:rsidRDefault="004A5BE6" w:rsidP="004A5BE6">
      <w:pPr>
        <w:rPr>
          <w:rFonts w:ascii="AvenirNext forINTUIT" w:hAnsi="AvenirNext forINTUIT"/>
          <w:color w:val="476166" w:themeColor="accent1"/>
          <w:sz w:val="28"/>
          <w:szCs w:val="28"/>
        </w:rPr>
      </w:pPr>
    </w:p>
    <w:p w14:paraId="7778EB50" w14:textId="33A6B96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AD2E23" w14:textId="77777777" w:rsidR="004A5BE6" w:rsidRPr="00E84071" w:rsidRDefault="004A5BE6" w:rsidP="004A5BE6">
      <w:pPr>
        <w:rPr>
          <w:rFonts w:ascii="AvenirNext forINTUIT" w:hAnsi="AvenirNext forINTUIT"/>
        </w:rPr>
      </w:pPr>
    </w:p>
    <w:p w14:paraId="09CFBE86" w14:textId="77777777" w:rsidR="004A5BE6" w:rsidRPr="00E84071" w:rsidRDefault="004A5BE6" w:rsidP="004A5BE6">
      <w:pPr>
        <w:rPr>
          <w:rFonts w:ascii="AvenirNext forINTUIT" w:hAnsi="AvenirNext forINTUIT"/>
          <w:color w:val="476166" w:themeColor="accent1"/>
          <w:sz w:val="28"/>
          <w:szCs w:val="28"/>
        </w:rPr>
      </w:pPr>
    </w:p>
    <w:p w14:paraId="01CCCAF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4FF5C35A" w14:textId="77777777" w:rsidTr="00DF35C9">
        <w:trPr>
          <w:trHeight w:val="10587"/>
        </w:trPr>
        <w:tc>
          <w:tcPr>
            <w:tcW w:w="284" w:type="dxa"/>
          </w:tcPr>
          <w:p w14:paraId="28920BC4" w14:textId="77777777" w:rsidR="004A5BE6" w:rsidRPr="00E84071" w:rsidRDefault="004A5BE6" w:rsidP="00A907C3">
            <w:pPr>
              <w:rPr>
                <w:rFonts w:ascii="AvenirNext forINTUIT" w:hAnsi="AvenirNext forINTUIT"/>
              </w:rPr>
            </w:pPr>
          </w:p>
          <w:p w14:paraId="05DA28FD" w14:textId="77777777" w:rsidR="004A5BE6" w:rsidRPr="00E84071" w:rsidRDefault="004A5BE6" w:rsidP="00A907C3">
            <w:pPr>
              <w:rPr>
                <w:rFonts w:ascii="AvenirNext forINTUIT" w:hAnsi="AvenirNext forINTUIT"/>
              </w:rPr>
            </w:pPr>
          </w:p>
          <w:p w14:paraId="1D6320AB" w14:textId="77777777" w:rsidR="004A5BE6" w:rsidRPr="00E84071" w:rsidRDefault="004A5BE6" w:rsidP="00A907C3">
            <w:pPr>
              <w:rPr>
                <w:rFonts w:ascii="AvenirNext forINTUIT" w:hAnsi="AvenirNext forINTUIT"/>
              </w:rPr>
            </w:pPr>
          </w:p>
          <w:p w14:paraId="7EE900C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946A255" w14:textId="0D1065F4" w:rsidR="004A5BE6" w:rsidRPr="00C95530" w:rsidRDefault="004A5BE6" w:rsidP="00A907C3">
            <w:pPr>
              <w:pStyle w:val="NoSpacing"/>
              <w:rPr>
                <w:rFonts w:ascii="AvenirNext forINTUIT" w:hAnsi="AvenirNext forINTUIT"/>
              </w:rPr>
            </w:pPr>
          </w:p>
          <w:p w14:paraId="25CE8C95" w14:textId="4923EE73" w:rsidR="004A5BE6" w:rsidRPr="00E84071" w:rsidRDefault="00DF35C9" w:rsidP="00A907C3">
            <w:pPr>
              <w:pStyle w:val="NoSpacing"/>
              <w:rPr>
                <w:rFonts w:ascii="AvenirNext forINTUIT" w:hAnsi="AvenirNext forINTUIT"/>
                <w:b/>
                <w:color w:val="476166" w:themeColor="accent1"/>
                <w:sz w:val="28"/>
                <w:szCs w:val="28"/>
              </w:rPr>
            </w:pPr>
            <w:r w:rsidRPr="00DF35C9">
              <w:rPr>
                <w:rFonts w:ascii="AvenirNext forINTUIT" w:hAnsi="AvenirNext forINTUIT"/>
                <w:b/>
                <w:noProof/>
                <w:color w:val="476166" w:themeColor="accent1"/>
                <w:sz w:val="28"/>
                <w:szCs w:val="28"/>
              </w:rPr>
              <w:drawing>
                <wp:anchor distT="0" distB="0" distL="114300" distR="114300" simplePos="0" relativeHeight="251701248" behindDoc="0" locked="0" layoutInCell="1" allowOverlap="1" wp14:anchorId="76352BB9" wp14:editId="60EC64F7">
                  <wp:simplePos x="0" y="0"/>
                  <wp:positionH relativeFrom="column">
                    <wp:posOffset>39370</wp:posOffset>
                  </wp:positionH>
                  <wp:positionV relativeFrom="paragraph">
                    <wp:posOffset>236855</wp:posOffset>
                  </wp:positionV>
                  <wp:extent cx="6348398" cy="5511800"/>
                  <wp:effectExtent l="0" t="0" r="0" b="0"/>
                  <wp:wrapNone/>
                  <wp:docPr id="29" name="Picture 29" descr="C:\Users\vcotterell\Box\Vanessa\Vanessa Personal\Uni - RMIT\Intro to IT\Assignment 3\Vertical Timeli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vcotterell\Box\Vanessa\Vanessa Personal\Uni - RMIT\Intro to IT\Assignment 3\Vertical Timeline2.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48398" cy="55118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42" w:type="dxa"/>
          </w:tcPr>
          <w:p w14:paraId="7FF40877" w14:textId="77777777" w:rsidR="004A5BE6" w:rsidRPr="00E84071" w:rsidRDefault="004A5BE6" w:rsidP="00A907C3">
            <w:pPr>
              <w:rPr>
                <w:rFonts w:ascii="AvenirNext forINTUIT" w:hAnsi="AvenirNext forINTUIT"/>
              </w:rPr>
            </w:pPr>
          </w:p>
        </w:tc>
      </w:tr>
    </w:tbl>
    <w:p w14:paraId="225432EE" w14:textId="77777777" w:rsidR="004A5BE6" w:rsidRPr="00E84071" w:rsidRDefault="004A5BE6" w:rsidP="004A5BE6">
      <w:pPr>
        <w:rPr>
          <w:rFonts w:ascii="AvenirNext forINTUIT" w:hAnsi="AvenirNext forINTUIT"/>
          <w:color w:val="476166" w:themeColor="accent1"/>
          <w:sz w:val="28"/>
          <w:szCs w:val="28"/>
        </w:rPr>
      </w:pPr>
    </w:p>
    <w:p w14:paraId="1332A922" w14:textId="77777777" w:rsidR="004A5BE6" w:rsidRPr="00E84071" w:rsidRDefault="004A5BE6" w:rsidP="004A5BE6">
      <w:pPr>
        <w:rPr>
          <w:rFonts w:ascii="AvenirNext forINTUIT" w:hAnsi="AvenirNext forINTUIT"/>
          <w:color w:val="476166" w:themeColor="accent1"/>
          <w:sz w:val="28"/>
          <w:szCs w:val="28"/>
        </w:rPr>
      </w:pPr>
    </w:p>
    <w:p w14:paraId="198F3A92" w14:textId="77777777" w:rsidR="004A5BE6" w:rsidRPr="00E84071" w:rsidRDefault="004A5BE6" w:rsidP="004A5BE6">
      <w:pPr>
        <w:rPr>
          <w:rFonts w:ascii="AvenirNext forINTUIT" w:hAnsi="AvenirNext forINTUIT"/>
          <w:color w:val="476166" w:themeColor="accent1"/>
          <w:sz w:val="28"/>
          <w:szCs w:val="28"/>
        </w:rPr>
      </w:pPr>
    </w:p>
    <w:p w14:paraId="1E22E64E" w14:textId="1A2E3CF1"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28DC5A65" w14:textId="77777777" w:rsidR="004A5BE6" w:rsidRPr="00E84071" w:rsidRDefault="004A5BE6" w:rsidP="004A5BE6">
      <w:pPr>
        <w:rPr>
          <w:rFonts w:ascii="AvenirNext forINTUIT" w:hAnsi="AvenirNext forINTUIT"/>
        </w:rPr>
      </w:pPr>
    </w:p>
    <w:p w14:paraId="2884A817" w14:textId="77777777" w:rsidR="004A5BE6" w:rsidRPr="00E84071" w:rsidRDefault="004A5BE6" w:rsidP="004A5BE6">
      <w:pPr>
        <w:rPr>
          <w:rFonts w:ascii="AvenirNext forINTUIT" w:hAnsi="AvenirNext forINTUIT"/>
          <w:color w:val="476166" w:themeColor="accent1"/>
          <w:sz w:val="28"/>
          <w:szCs w:val="28"/>
        </w:rPr>
      </w:pPr>
    </w:p>
    <w:p w14:paraId="04313434"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3D70DA4" w14:textId="77777777" w:rsidTr="000D7FF5">
        <w:trPr>
          <w:trHeight w:val="10020"/>
        </w:trPr>
        <w:tc>
          <w:tcPr>
            <w:tcW w:w="284" w:type="dxa"/>
          </w:tcPr>
          <w:p w14:paraId="6EAC6B0E" w14:textId="77777777" w:rsidR="004A5BE6" w:rsidRPr="00E84071" w:rsidRDefault="004A5BE6" w:rsidP="00A907C3">
            <w:pPr>
              <w:rPr>
                <w:rFonts w:ascii="AvenirNext forINTUIT" w:hAnsi="AvenirNext forINTUIT"/>
              </w:rPr>
            </w:pPr>
          </w:p>
          <w:p w14:paraId="6793F2D1" w14:textId="77777777" w:rsidR="004A5BE6" w:rsidRPr="00E84071" w:rsidRDefault="004A5BE6" w:rsidP="00A907C3">
            <w:pPr>
              <w:rPr>
                <w:rFonts w:ascii="AvenirNext forINTUIT" w:hAnsi="AvenirNext forINTUIT"/>
              </w:rPr>
            </w:pPr>
          </w:p>
          <w:p w14:paraId="31D72A26" w14:textId="77777777" w:rsidR="004A5BE6" w:rsidRPr="00E84071" w:rsidRDefault="004A5BE6" w:rsidP="00A907C3">
            <w:pPr>
              <w:rPr>
                <w:rFonts w:ascii="AvenirNext forINTUIT" w:hAnsi="AvenirNext forINTUIT"/>
              </w:rPr>
            </w:pPr>
          </w:p>
          <w:p w14:paraId="2678AEB3"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71562215" w14:textId="2748FCAB" w:rsidR="004A5BE6" w:rsidRPr="00C95530" w:rsidRDefault="004A5BE6" w:rsidP="000D7FF5">
            <w:pPr>
              <w:pStyle w:val="NoSpacing"/>
              <w:jc w:val="center"/>
              <w:rPr>
                <w:rFonts w:ascii="AvenirNext forINTUIT" w:hAnsi="AvenirNext forINTUIT"/>
              </w:rPr>
            </w:pPr>
          </w:p>
          <w:p w14:paraId="10667246" w14:textId="36120643" w:rsidR="004A5BE6" w:rsidRPr="00E84071" w:rsidRDefault="000D7FF5" w:rsidP="00A907C3">
            <w:pPr>
              <w:pStyle w:val="NoSpacing"/>
              <w:rPr>
                <w:rFonts w:ascii="AvenirNext forINTUIT" w:hAnsi="AvenirNext forINTUIT"/>
                <w:b/>
                <w:color w:val="476166" w:themeColor="accent1"/>
                <w:sz w:val="28"/>
                <w:szCs w:val="28"/>
              </w:rPr>
            </w:pPr>
            <w:bookmarkStart w:id="1" w:name="_GoBack"/>
            <w:r>
              <w:rPr>
                <w:rFonts w:ascii="AvenirNext forINTUIT" w:hAnsi="AvenirNext forINTUIT"/>
                <w:noProof/>
              </w:rPr>
              <w:drawing>
                <wp:anchor distT="0" distB="0" distL="114300" distR="114300" simplePos="0" relativeHeight="251702272" behindDoc="0" locked="0" layoutInCell="1" allowOverlap="1" wp14:anchorId="14CD953B" wp14:editId="01855CCB">
                  <wp:simplePos x="0" y="0"/>
                  <wp:positionH relativeFrom="column">
                    <wp:posOffset>-128905</wp:posOffset>
                  </wp:positionH>
                  <wp:positionV relativeFrom="paragraph">
                    <wp:posOffset>194945</wp:posOffset>
                  </wp:positionV>
                  <wp:extent cx="6705600" cy="5717887"/>
                  <wp:effectExtent l="0" t="0" r="0" b="0"/>
                  <wp:wrapNone/>
                  <wp:docPr id="30" name="Picture 30" descr="C:\Users\vcotterell\AppData\Local\Microsoft\Windows\INetCache\Content.Word\Vertical Timeli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vcotterell\AppData\Local\Microsoft\Windows\INetCache\Content.Word\Vertical Timeline 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05600" cy="5717887"/>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
          </w:p>
        </w:tc>
        <w:tc>
          <w:tcPr>
            <w:tcW w:w="442" w:type="dxa"/>
          </w:tcPr>
          <w:p w14:paraId="453A979C" w14:textId="77777777" w:rsidR="004A5BE6" w:rsidRPr="00E84071" w:rsidRDefault="004A5BE6" w:rsidP="00A907C3">
            <w:pPr>
              <w:rPr>
                <w:rFonts w:ascii="AvenirNext forINTUIT" w:hAnsi="AvenirNext forINTUIT"/>
              </w:rPr>
            </w:pPr>
          </w:p>
        </w:tc>
      </w:tr>
    </w:tbl>
    <w:p w14:paraId="1C3341D8" w14:textId="77777777" w:rsidR="004A5BE6" w:rsidRPr="00E84071" w:rsidRDefault="004A5BE6" w:rsidP="004A5BE6">
      <w:pPr>
        <w:rPr>
          <w:rFonts w:ascii="AvenirNext forINTUIT" w:hAnsi="AvenirNext forINTUIT"/>
          <w:color w:val="476166" w:themeColor="accent1"/>
          <w:sz w:val="28"/>
          <w:szCs w:val="28"/>
        </w:rPr>
      </w:pPr>
    </w:p>
    <w:p w14:paraId="7571B948" w14:textId="77777777" w:rsidR="004A5BE6" w:rsidRPr="00E84071" w:rsidRDefault="004A5BE6" w:rsidP="004A5BE6">
      <w:pPr>
        <w:rPr>
          <w:rFonts w:ascii="AvenirNext forINTUIT" w:hAnsi="AvenirNext forINTUIT"/>
          <w:color w:val="476166" w:themeColor="accent1"/>
          <w:sz w:val="28"/>
          <w:szCs w:val="28"/>
        </w:rPr>
      </w:pPr>
    </w:p>
    <w:p w14:paraId="26DDF9BE" w14:textId="77777777" w:rsidR="004A5BE6" w:rsidRPr="00E84071" w:rsidRDefault="004A5BE6" w:rsidP="004A5BE6">
      <w:pPr>
        <w:rPr>
          <w:rFonts w:ascii="AvenirNext forINTUIT" w:hAnsi="AvenirNext forINTUIT"/>
          <w:color w:val="476166" w:themeColor="accent1"/>
          <w:sz w:val="28"/>
          <w:szCs w:val="28"/>
        </w:rPr>
      </w:pPr>
    </w:p>
    <w:p w14:paraId="7AE4AA23" w14:textId="228FA0F3"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373C5986" w14:textId="77777777" w:rsidR="004A5BE6" w:rsidRPr="00E84071" w:rsidRDefault="004A5BE6" w:rsidP="004A5BE6">
      <w:pPr>
        <w:rPr>
          <w:rFonts w:ascii="AvenirNext forINTUIT" w:hAnsi="AvenirNext forINTUIT"/>
        </w:rPr>
      </w:pPr>
    </w:p>
    <w:p w14:paraId="2143324A" w14:textId="77777777" w:rsidR="004A5BE6" w:rsidRPr="00E84071" w:rsidRDefault="004A5BE6" w:rsidP="004A5BE6">
      <w:pPr>
        <w:rPr>
          <w:rFonts w:ascii="AvenirNext forINTUIT" w:hAnsi="AvenirNext forINTUIT"/>
          <w:color w:val="476166" w:themeColor="accent1"/>
          <w:sz w:val="28"/>
          <w:szCs w:val="28"/>
        </w:rPr>
      </w:pPr>
    </w:p>
    <w:p w14:paraId="29ECF4BC"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39AF6EA1" w14:textId="77777777" w:rsidTr="00A907C3">
        <w:trPr>
          <w:trHeight w:val="4546"/>
        </w:trPr>
        <w:tc>
          <w:tcPr>
            <w:tcW w:w="284" w:type="dxa"/>
          </w:tcPr>
          <w:p w14:paraId="02759E73" w14:textId="77777777" w:rsidR="004A5BE6" w:rsidRPr="00E84071" w:rsidRDefault="004A5BE6" w:rsidP="00A907C3">
            <w:pPr>
              <w:rPr>
                <w:rFonts w:ascii="AvenirNext forINTUIT" w:hAnsi="AvenirNext forINTUIT"/>
              </w:rPr>
            </w:pPr>
          </w:p>
          <w:p w14:paraId="754C668F" w14:textId="77777777" w:rsidR="004A5BE6" w:rsidRPr="00E84071" w:rsidRDefault="004A5BE6" w:rsidP="00A907C3">
            <w:pPr>
              <w:rPr>
                <w:rFonts w:ascii="AvenirNext forINTUIT" w:hAnsi="AvenirNext forINTUIT"/>
              </w:rPr>
            </w:pPr>
          </w:p>
          <w:p w14:paraId="0F07726B" w14:textId="77777777" w:rsidR="004A5BE6" w:rsidRPr="00E84071" w:rsidRDefault="004A5BE6" w:rsidP="00A907C3">
            <w:pPr>
              <w:rPr>
                <w:rFonts w:ascii="AvenirNext forINTUIT" w:hAnsi="AvenirNext forINTUIT"/>
              </w:rPr>
            </w:pPr>
          </w:p>
          <w:p w14:paraId="2BBD1DA8"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1278502" w14:textId="77777777" w:rsidR="004A5BE6" w:rsidRPr="00E84071" w:rsidRDefault="004A5BE6" w:rsidP="00A907C3">
            <w:pPr>
              <w:pStyle w:val="Heading5"/>
              <w:rPr>
                <w:rFonts w:ascii="AvenirNext forINTUIT" w:hAnsi="AvenirNext forINTUIT"/>
                <w:sz w:val="44"/>
                <w:szCs w:val="44"/>
              </w:rPr>
            </w:pPr>
            <w:r>
              <w:rPr>
                <w:rFonts w:ascii="AvenirNext forINTUIT" w:hAnsi="AvenirNext forINTUIT"/>
                <w:sz w:val="44"/>
                <w:szCs w:val="44"/>
              </w:rPr>
              <w:t>XVI</w:t>
            </w:r>
          </w:p>
          <w:p w14:paraId="34266270" w14:textId="77777777" w:rsidR="004A5BE6" w:rsidRPr="00E84071" w:rsidRDefault="004A5BE6" w:rsidP="00A907C3">
            <w:pPr>
              <w:rPr>
                <w:rFonts w:ascii="AvenirNext forINTUIT" w:hAnsi="AvenirNext forINTUIT"/>
                <w:b/>
                <w:color w:val="476166" w:themeColor="accent1"/>
                <w:sz w:val="28"/>
                <w:szCs w:val="28"/>
              </w:rPr>
            </w:pPr>
          </w:p>
          <w:p w14:paraId="3F9B2BD1" w14:textId="77777777" w:rsidR="004A5BE6" w:rsidRPr="00C33FA9" w:rsidRDefault="004A5BE6" w:rsidP="00A907C3">
            <w:pPr>
              <w:pStyle w:val="NoSpacing"/>
              <w:rPr>
                <w:rFonts w:ascii="AvenirNext forINTUIT" w:hAnsi="AvenirNext forINTUIT"/>
              </w:rPr>
            </w:pPr>
            <w:r w:rsidRPr="00C33FA9">
              <w:rPr>
                <w:rFonts w:ascii="AvenirNext forINTUIT" w:hAnsi="AvenirNext forINTUIT"/>
              </w:rPr>
              <w:t xml:space="preserve">XVI. </w:t>
            </w:r>
          </w:p>
          <w:p w14:paraId="3EECD58E" w14:textId="77777777" w:rsidR="004A5BE6" w:rsidRPr="00C95530" w:rsidRDefault="004A5BE6" w:rsidP="00A907C3">
            <w:pPr>
              <w:pStyle w:val="NoSpacing"/>
              <w:rPr>
                <w:rFonts w:ascii="AvenirNext forINTUIT" w:hAnsi="AvenirNext forINTUIT"/>
              </w:rPr>
            </w:pPr>
          </w:p>
          <w:p w14:paraId="1EC98041"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334A0505" w14:textId="77777777" w:rsidR="004A5BE6" w:rsidRPr="00E84071" w:rsidRDefault="004A5BE6" w:rsidP="00A907C3">
            <w:pPr>
              <w:rPr>
                <w:rFonts w:ascii="AvenirNext forINTUIT" w:hAnsi="AvenirNext forINTUIT"/>
              </w:rPr>
            </w:pPr>
          </w:p>
        </w:tc>
      </w:tr>
    </w:tbl>
    <w:p w14:paraId="1A33D9DA" w14:textId="77777777" w:rsidR="004A5BE6" w:rsidRPr="00E84071" w:rsidRDefault="004A5BE6" w:rsidP="004A5BE6">
      <w:pPr>
        <w:rPr>
          <w:rFonts w:ascii="AvenirNext forINTUIT" w:hAnsi="AvenirNext forINTUIT"/>
          <w:color w:val="476166" w:themeColor="accent1"/>
          <w:sz w:val="28"/>
          <w:szCs w:val="28"/>
        </w:rPr>
      </w:pPr>
    </w:p>
    <w:p w14:paraId="52393EFC" w14:textId="77777777" w:rsidR="004A5BE6" w:rsidRPr="00E84071" w:rsidRDefault="004A5BE6" w:rsidP="004A5BE6">
      <w:pPr>
        <w:rPr>
          <w:rFonts w:ascii="AvenirNext forINTUIT" w:hAnsi="AvenirNext forINTUIT"/>
          <w:color w:val="476166" w:themeColor="accent1"/>
          <w:sz w:val="28"/>
          <w:szCs w:val="28"/>
        </w:rPr>
      </w:pPr>
    </w:p>
    <w:p w14:paraId="79322BA0" w14:textId="77777777" w:rsidR="004A5BE6" w:rsidRPr="00E84071" w:rsidRDefault="004A5BE6" w:rsidP="004A5BE6">
      <w:pPr>
        <w:rPr>
          <w:rFonts w:ascii="AvenirNext forINTUIT" w:hAnsi="AvenirNext forINTUIT"/>
          <w:color w:val="476166" w:themeColor="accent1"/>
          <w:sz w:val="28"/>
          <w:szCs w:val="28"/>
        </w:rPr>
      </w:pPr>
    </w:p>
    <w:p w14:paraId="7B1E44DE" w14:textId="45E94A32" w:rsidR="004A5BE6" w:rsidRDefault="004A5BE6" w:rsidP="0027280D">
      <w:pPr>
        <w:rPr>
          <w:rFonts w:ascii="AvenirNext forINTUIT" w:hAnsi="AvenirNext forINTUIT"/>
          <w:color w:val="476166" w:themeColor="accent1"/>
          <w:sz w:val="28"/>
          <w:szCs w:val="28"/>
        </w:rPr>
      </w:pPr>
    </w:p>
    <w:p w14:paraId="21D02D91" w14:textId="77777777"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5C9F296" w14:textId="77777777" w:rsidR="004A5BE6" w:rsidRPr="00E84071" w:rsidRDefault="004A5BE6" w:rsidP="004A5BE6">
      <w:pPr>
        <w:rPr>
          <w:rFonts w:ascii="AvenirNext forINTUIT" w:hAnsi="AvenirNext forINTUIT"/>
        </w:rPr>
      </w:pPr>
    </w:p>
    <w:p w14:paraId="3F6C3890" w14:textId="77777777" w:rsidR="004A5BE6" w:rsidRPr="00E84071" w:rsidRDefault="004A5BE6" w:rsidP="004A5BE6">
      <w:pPr>
        <w:rPr>
          <w:rFonts w:ascii="AvenirNext forINTUIT" w:hAnsi="AvenirNext forINTUIT"/>
          <w:color w:val="476166" w:themeColor="accent1"/>
          <w:sz w:val="28"/>
          <w:szCs w:val="28"/>
        </w:rPr>
      </w:pPr>
    </w:p>
    <w:p w14:paraId="35C2BE83"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77AF54E9" w14:textId="77777777" w:rsidTr="00A907C3">
        <w:trPr>
          <w:trHeight w:val="4546"/>
        </w:trPr>
        <w:tc>
          <w:tcPr>
            <w:tcW w:w="284" w:type="dxa"/>
          </w:tcPr>
          <w:p w14:paraId="0B136509" w14:textId="77777777" w:rsidR="004A5BE6" w:rsidRPr="00E84071" w:rsidRDefault="004A5BE6" w:rsidP="00A907C3">
            <w:pPr>
              <w:rPr>
                <w:rFonts w:ascii="AvenirNext forINTUIT" w:hAnsi="AvenirNext forINTUIT"/>
              </w:rPr>
            </w:pPr>
          </w:p>
          <w:p w14:paraId="0217BBA7" w14:textId="77777777" w:rsidR="004A5BE6" w:rsidRPr="00E84071" w:rsidRDefault="004A5BE6" w:rsidP="00A907C3">
            <w:pPr>
              <w:rPr>
                <w:rFonts w:ascii="AvenirNext forINTUIT" w:hAnsi="AvenirNext forINTUIT"/>
              </w:rPr>
            </w:pPr>
          </w:p>
          <w:p w14:paraId="63869DAE" w14:textId="77777777" w:rsidR="004A5BE6" w:rsidRPr="00E84071" w:rsidRDefault="004A5BE6" w:rsidP="00A907C3">
            <w:pPr>
              <w:rPr>
                <w:rFonts w:ascii="AvenirNext forINTUIT" w:hAnsi="AvenirNext forINTUIT"/>
              </w:rPr>
            </w:pPr>
          </w:p>
          <w:p w14:paraId="3E5BF5E7" w14:textId="77777777" w:rsidR="004A5BE6" w:rsidRPr="00E84071" w:rsidRDefault="004A5BE6" w:rsidP="00A907C3">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68F579A7" w14:textId="77777777" w:rsidR="004A5BE6" w:rsidRPr="00E84071" w:rsidRDefault="004A5BE6" w:rsidP="00A907C3">
            <w:pPr>
              <w:pStyle w:val="Heading5"/>
              <w:rPr>
                <w:rFonts w:ascii="AvenirNext forINTUIT" w:hAnsi="AvenirNext forINTUIT"/>
                <w:sz w:val="44"/>
                <w:szCs w:val="44"/>
              </w:rPr>
            </w:pPr>
            <w:r>
              <w:rPr>
                <w:rFonts w:ascii="AvenirNext forINTUIT" w:hAnsi="AvenirNext forINTUIT"/>
                <w:sz w:val="44"/>
                <w:szCs w:val="44"/>
              </w:rPr>
              <w:t>XVI</w:t>
            </w:r>
          </w:p>
          <w:p w14:paraId="2C48FA99" w14:textId="77777777" w:rsidR="004A5BE6" w:rsidRPr="00E84071" w:rsidRDefault="004A5BE6" w:rsidP="00A907C3">
            <w:pPr>
              <w:rPr>
                <w:rFonts w:ascii="AvenirNext forINTUIT" w:hAnsi="AvenirNext forINTUIT"/>
                <w:b/>
                <w:color w:val="476166" w:themeColor="accent1"/>
                <w:sz w:val="28"/>
                <w:szCs w:val="28"/>
              </w:rPr>
            </w:pPr>
          </w:p>
          <w:p w14:paraId="06C28DE3" w14:textId="77777777" w:rsidR="004A5BE6" w:rsidRPr="00C33FA9" w:rsidRDefault="004A5BE6" w:rsidP="00A907C3">
            <w:pPr>
              <w:pStyle w:val="NoSpacing"/>
              <w:rPr>
                <w:rFonts w:ascii="AvenirNext forINTUIT" w:hAnsi="AvenirNext forINTUIT"/>
              </w:rPr>
            </w:pPr>
            <w:r w:rsidRPr="00C33FA9">
              <w:rPr>
                <w:rFonts w:ascii="AvenirNext forINTUIT" w:hAnsi="AvenirNext forINTUIT"/>
              </w:rPr>
              <w:t xml:space="preserve">XVI. </w:t>
            </w:r>
          </w:p>
          <w:p w14:paraId="70C9E9D2" w14:textId="77777777" w:rsidR="004A5BE6" w:rsidRPr="00C95530" w:rsidRDefault="004A5BE6" w:rsidP="00A907C3">
            <w:pPr>
              <w:pStyle w:val="NoSpacing"/>
              <w:rPr>
                <w:rFonts w:ascii="AvenirNext forINTUIT" w:hAnsi="AvenirNext forINTUIT"/>
              </w:rPr>
            </w:pPr>
          </w:p>
          <w:p w14:paraId="0D1C0B83" w14:textId="77777777" w:rsidR="004A5BE6" w:rsidRPr="00E84071" w:rsidRDefault="004A5BE6" w:rsidP="00A907C3">
            <w:pPr>
              <w:pStyle w:val="NoSpacing"/>
              <w:rPr>
                <w:rFonts w:ascii="AvenirNext forINTUIT" w:hAnsi="AvenirNext forINTUIT"/>
                <w:b/>
                <w:color w:val="476166" w:themeColor="accent1"/>
                <w:sz w:val="28"/>
                <w:szCs w:val="28"/>
              </w:rPr>
            </w:pPr>
          </w:p>
        </w:tc>
        <w:tc>
          <w:tcPr>
            <w:tcW w:w="442" w:type="dxa"/>
          </w:tcPr>
          <w:p w14:paraId="07F25B90" w14:textId="77777777" w:rsidR="004A5BE6" w:rsidRPr="00E84071" w:rsidRDefault="004A5BE6" w:rsidP="00A907C3">
            <w:pPr>
              <w:rPr>
                <w:rFonts w:ascii="AvenirNext forINTUIT" w:hAnsi="AvenirNext forINTUIT"/>
              </w:rPr>
            </w:pPr>
          </w:p>
        </w:tc>
      </w:tr>
    </w:tbl>
    <w:p w14:paraId="1C59784A" w14:textId="77777777" w:rsidR="004A5BE6" w:rsidRPr="00E84071" w:rsidRDefault="004A5BE6" w:rsidP="004A5BE6">
      <w:pPr>
        <w:rPr>
          <w:rFonts w:ascii="AvenirNext forINTUIT" w:hAnsi="AvenirNext forINTUIT"/>
          <w:color w:val="476166" w:themeColor="accent1"/>
          <w:sz w:val="28"/>
          <w:szCs w:val="28"/>
        </w:rPr>
      </w:pPr>
    </w:p>
    <w:p w14:paraId="2F687C49" w14:textId="77777777" w:rsidR="004A5BE6" w:rsidRPr="00E84071" w:rsidRDefault="004A5BE6" w:rsidP="004A5BE6">
      <w:pPr>
        <w:rPr>
          <w:rFonts w:ascii="AvenirNext forINTUIT" w:hAnsi="AvenirNext forINTUIT"/>
          <w:color w:val="476166" w:themeColor="accent1"/>
          <w:sz w:val="28"/>
          <w:szCs w:val="28"/>
        </w:rPr>
      </w:pPr>
    </w:p>
    <w:p w14:paraId="5674C859" w14:textId="77777777" w:rsidR="004A5BE6" w:rsidRPr="00E84071" w:rsidRDefault="004A5BE6" w:rsidP="004A5BE6">
      <w:pPr>
        <w:rPr>
          <w:rFonts w:ascii="AvenirNext forINTUIT" w:hAnsi="AvenirNext forINTUIT"/>
          <w:color w:val="476166" w:themeColor="accent1"/>
          <w:sz w:val="28"/>
          <w:szCs w:val="28"/>
        </w:rPr>
      </w:pPr>
    </w:p>
    <w:p w14:paraId="3E9A70E1" w14:textId="220CBD18" w:rsidR="004A5BE6" w:rsidRDefault="004A5BE6">
      <w:pPr>
        <w:rPr>
          <w:rFonts w:ascii="AvenirNext forINTUIT" w:hAnsi="AvenirNext forINTUIT"/>
          <w:color w:val="476166" w:themeColor="accent1"/>
          <w:sz w:val="28"/>
          <w:szCs w:val="28"/>
        </w:rPr>
      </w:pPr>
      <w:r>
        <w:rPr>
          <w:rFonts w:ascii="AvenirNext forINTUIT" w:hAnsi="AvenirNext forINTUIT"/>
          <w:color w:val="476166" w:themeColor="accent1"/>
          <w:sz w:val="28"/>
          <w:szCs w:val="28"/>
        </w:rPr>
        <w:br w:type="page"/>
      </w:r>
    </w:p>
    <w:p w14:paraId="50AF2410" w14:textId="77777777" w:rsidR="004A5BE6" w:rsidRPr="00E84071" w:rsidRDefault="004A5BE6" w:rsidP="004A5BE6">
      <w:pPr>
        <w:rPr>
          <w:rFonts w:ascii="AvenirNext forINTUIT" w:hAnsi="AvenirNext forINTUIT"/>
        </w:rPr>
      </w:pPr>
    </w:p>
    <w:p w14:paraId="6A076AE1" w14:textId="77777777" w:rsidR="004A5BE6" w:rsidRPr="00E84071" w:rsidRDefault="004A5BE6" w:rsidP="004A5BE6">
      <w:pPr>
        <w:rPr>
          <w:rFonts w:ascii="AvenirNext forINTUIT" w:hAnsi="AvenirNext forINTUIT"/>
          <w:color w:val="476166" w:themeColor="accent1"/>
          <w:sz w:val="28"/>
          <w:szCs w:val="28"/>
        </w:rPr>
      </w:pPr>
    </w:p>
    <w:p w14:paraId="399C1740" w14:textId="77777777" w:rsidR="004A5BE6" w:rsidRPr="00E84071" w:rsidRDefault="004A5BE6" w:rsidP="004A5BE6">
      <w:pPr>
        <w:rPr>
          <w:rFonts w:ascii="AvenirNext forINTUIT" w:hAnsi="AvenirNext forINTUIT"/>
          <w:color w:val="476166" w:themeColor="accent1"/>
          <w:sz w:val="28"/>
          <w:szCs w:val="28"/>
        </w:rPr>
      </w:pPr>
    </w:p>
    <w:tbl>
      <w:tblPr>
        <w:tblStyle w:val="TableGrid"/>
        <w:tblpPr w:leftFromText="180" w:rightFromText="180" w:vertAnchor="page" w:horzAnchor="margin" w:tblpY="335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84"/>
        <w:gridCol w:w="10064"/>
        <w:gridCol w:w="442"/>
      </w:tblGrid>
      <w:tr w:rsidR="004A5BE6" w:rsidRPr="00E84071" w14:paraId="0295344B" w14:textId="77777777" w:rsidTr="00A907C3">
        <w:trPr>
          <w:trHeight w:val="4546"/>
        </w:trPr>
        <w:tc>
          <w:tcPr>
            <w:tcW w:w="284" w:type="dxa"/>
          </w:tcPr>
          <w:p w14:paraId="3434C01A" w14:textId="77777777" w:rsidR="004A5BE6" w:rsidRPr="00172DA4" w:rsidRDefault="004A5BE6" w:rsidP="00A907C3">
            <w:pPr>
              <w:rPr>
                <w:rFonts w:ascii="AvenirNext forINTUIT" w:hAnsi="AvenirNext forINTUIT"/>
                <w:highlight w:val="yellow"/>
              </w:rPr>
            </w:pPr>
          </w:p>
          <w:p w14:paraId="66BA74B8" w14:textId="77777777" w:rsidR="004A5BE6" w:rsidRPr="00172DA4" w:rsidRDefault="004A5BE6" w:rsidP="00A907C3">
            <w:pPr>
              <w:rPr>
                <w:rFonts w:ascii="AvenirNext forINTUIT" w:hAnsi="AvenirNext forINTUIT"/>
                <w:highlight w:val="yellow"/>
              </w:rPr>
            </w:pPr>
          </w:p>
          <w:p w14:paraId="1A1C976E" w14:textId="77777777" w:rsidR="004A5BE6" w:rsidRPr="00172DA4" w:rsidRDefault="004A5BE6" w:rsidP="00A907C3">
            <w:pPr>
              <w:rPr>
                <w:rFonts w:ascii="AvenirNext forINTUIT" w:hAnsi="AvenirNext forINTUIT"/>
                <w:highlight w:val="yellow"/>
              </w:rPr>
            </w:pPr>
          </w:p>
          <w:p w14:paraId="55EA0F9B" w14:textId="77777777" w:rsidR="004A5BE6" w:rsidRPr="00172DA4" w:rsidRDefault="004A5BE6" w:rsidP="00A907C3">
            <w:pPr>
              <w:rPr>
                <w:rFonts w:ascii="AvenirNext forINTUIT" w:hAnsi="AvenirNext forINTUIT"/>
                <w:highlight w:val="yellow"/>
              </w:rPr>
            </w:pPr>
          </w:p>
        </w:tc>
        <w:tc>
          <w:tcPr>
            <w:tcW w:w="10064" w:type="dxa"/>
            <w:tcBorders>
              <w:top w:val="single" w:sz="18" w:space="0" w:color="476166" w:themeColor="accent1"/>
              <w:bottom w:val="single" w:sz="18" w:space="0" w:color="476166" w:themeColor="accent1"/>
            </w:tcBorders>
          </w:tcPr>
          <w:p w14:paraId="0F659370" w14:textId="77777777" w:rsidR="004A5BE6" w:rsidRPr="00172DA4" w:rsidRDefault="004A5BE6" w:rsidP="00A907C3">
            <w:pPr>
              <w:pStyle w:val="Heading5"/>
              <w:rPr>
                <w:rFonts w:ascii="AvenirNext forINTUIT" w:hAnsi="AvenirNext forINTUIT"/>
                <w:sz w:val="44"/>
                <w:szCs w:val="44"/>
                <w:highlight w:val="yellow"/>
              </w:rPr>
            </w:pPr>
            <w:r w:rsidRPr="00172DA4">
              <w:rPr>
                <w:rFonts w:ascii="AvenirNext forINTUIT" w:hAnsi="AvenirNext forINTUIT"/>
                <w:sz w:val="44"/>
                <w:szCs w:val="44"/>
                <w:highlight w:val="yellow"/>
              </w:rPr>
              <w:t>XVI</w:t>
            </w:r>
          </w:p>
          <w:p w14:paraId="46D5F944" w14:textId="77777777" w:rsidR="004A5BE6" w:rsidRPr="00172DA4" w:rsidRDefault="004A5BE6" w:rsidP="00A907C3">
            <w:pPr>
              <w:rPr>
                <w:rFonts w:ascii="AvenirNext forINTUIT" w:hAnsi="AvenirNext forINTUIT"/>
                <w:b/>
                <w:color w:val="476166" w:themeColor="accent1"/>
                <w:sz w:val="28"/>
                <w:szCs w:val="28"/>
                <w:highlight w:val="yellow"/>
              </w:rPr>
            </w:pPr>
          </w:p>
          <w:p w14:paraId="19C88DC8" w14:textId="77777777" w:rsidR="004A5BE6" w:rsidRPr="00172DA4" w:rsidRDefault="004A5BE6" w:rsidP="00A907C3">
            <w:pPr>
              <w:pStyle w:val="NoSpacing"/>
              <w:rPr>
                <w:rFonts w:ascii="AvenirNext forINTUIT" w:hAnsi="AvenirNext forINTUIT"/>
                <w:highlight w:val="yellow"/>
              </w:rPr>
            </w:pPr>
            <w:r w:rsidRPr="00172DA4">
              <w:rPr>
                <w:rFonts w:ascii="AvenirNext forINTUIT" w:hAnsi="AvenirNext forINTUIT"/>
                <w:highlight w:val="yellow"/>
              </w:rPr>
              <w:t xml:space="preserve">XVI. </w:t>
            </w:r>
          </w:p>
          <w:p w14:paraId="3DF3F099" w14:textId="77777777" w:rsidR="004A5BE6" w:rsidRPr="00172DA4" w:rsidRDefault="004A5BE6" w:rsidP="00A907C3">
            <w:pPr>
              <w:pStyle w:val="NoSpacing"/>
              <w:rPr>
                <w:rFonts w:ascii="AvenirNext forINTUIT" w:hAnsi="AvenirNext forINTUIT"/>
                <w:highlight w:val="yellow"/>
              </w:rPr>
            </w:pPr>
          </w:p>
          <w:p w14:paraId="5261E73C" w14:textId="77777777" w:rsidR="004A5BE6" w:rsidRPr="00172DA4" w:rsidRDefault="004A5BE6" w:rsidP="00A907C3">
            <w:pPr>
              <w:pStyle w:val="NoSpacing"/>
              <w:rPr>
                <w:rFonts w:ascii="AvenirNext forINTUIT" w:hAnsi="AvenirNext forINTUIT"/>
                <w:b/>
                <w:color w:val="476166" w:themeColor="accent1"/>
                <w:sz w:val="28"/>
                <w:szCs w:val="28"/>
                <w:highlight w:val="yellow"/>
              </w:rPr>
            </w:pPr>
          </w:p>
        </w:tc>
        <w:tc>
          <w:tcPr>
            <w:tcW w:w="442" w:type="dxa"/>
          </w:tcPr>
          <w:p w14:paraId="10F0D7D8" w14:textId="77777777" w:rsidR="004A5BE6" w:rsidRPr="00E84071" w:rsidRDefault="004A5BE6" w:rsidP="00A907C3">
            <w:pPr>
              <w:rPr>
                <w:rFonts w:ascii="AvenirNext forINTUIT" w:hAnsi="AvenirNext forINTUIT"/>
              </w:rPr>
            </w:pPr>
          </w:p>
        </w:tc>
      </w:tr>
    </w:tbl>
    <w:p w14:paraId="3103C4EA" w14:textId="77777777" w:rsidR="004A5BE6" w:rsidRPr="00E84071" w:rsidRDefault="004A5BE6" w:rsidP="004A5BE6">
      <w:pPr>
        <w:rPr>
          <w:rFonts w:ascii="AvenirNext forINTUIT" w:hAnsi="AvenirNext forINTUIT"/>
          <w:color w:val="476166" w:themeColor="accent1"/>
          <w:sz w:val="28"/>
          <w:szCs w:val="28"/>
        </w:rPr>
      </w:pPr>
    </w:p>
    <w:p w14:paraId="78A60A2A" w14:textId="77777777" w:rsidR="004A5BE6" w:rsidRPr="00E84071" w:rsidRDefault="004A5BE6" w:rsidP="004A5BE6">
      <w:pPr>
        <w:rPr>
          <w:rFonts w:ascii="AvenirNext forINTUIT" w:hAnsi="AvenirNext forINTUIT"/>
          <w:color w:val="476166" w:themeColor="accent1"/>
          <w:sz w:val="28"/>
          <w:szCs w:val="28"/>
        </w:rPr>
      </w:pPr>
    </w:p>
    <w:p w14:paraId="14E0F734" w14:textId="77777777" w:rsidR="004A5BE6" w:rsidRPr="00E84071" w:rsidRDefault="004A5BE6" w:rsidP="004A5BE6">
      <w:pPr>
        <w:rPr>
          <w:rFonts w:ascii="AvenirNext forINTUIT" w:hAnsi="AvenirNext forINTUIT"/>
          <w:color w:val="476166" w:themeColor="accent1"/>
          <w:sz w:val="28"/>
          <w:szCs w:val="28"/>
        </w:rPr>
      </w:pPr>
    </w:p>
    <w:p w14:paraId="5DBEFA5D" w14:textId="77777777" w:rsidR="0027280D" w:rsidRPr="00E84071" w:rsidRDefault="0027280D" w:rsidP="0027280D">
      <w:pPr>
        <w:rPr>
          <w:rFonts w:ascii="AvenirNext forINTUIT" w:hAnsi="AvenirNext forINTUIT"/>
          <w:color w:val="476166" w:themeColor="accent1"/>
          <w:sz w:val="28"/>
          <w:szCs w:val="28"/>
        </w:rPr>
      </w:pPr>
    </w:p>
    <w:sectPr w:rsidR="0027280D" w:rsidRPr="00E84071" w:rsidSect="00E74B29">
      <w:headerReference w:type="default" r:id="rId38"/>
      <w:footerReference w:type="even" r:id="rId39"/>
      <w:footerReference w:type="default" r:id="rId4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A832FF" w14:textId="77777777" w:rsidR="009056F6" w:rsidRDefault="009056F6" w:rsidP="00E74B29">
      <w:r>
        <w:separator/>
      </w:r>
    </w:p>
  </w:endnote>
  <w:endnote w:type="continuationSeparator" w:id="0">
    <w:p w14:paraId="01C5C355" w14:textId="77777777" w:rsidR="009056F6" w:rsidRDefault="009056F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14:paraId="601F347A" w14:textId="77777777" w:rsidR="00A907C3" w:rsidRDefault="00A907C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A907C3" w:rsidRDefault="00A907C3"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A907C3" w:rsidRDefault="00A907C3"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A907C3" w14:paraId="14D689A8" w14:textId="77777777" w:rsidTr="006709F1">
      <w:tc>
        <w:tcPr>
          <w:tcW w:w="1079" w:type="dxa"/>
        </w:tcPr>
        <w:p w14:paraId="7C81DD88" w14:textId="77777777" w:rsidR="00A907C3" w:rsidRPr="00E74B29" w:rsidRDefault="00A907C3" w:rsidP="006709F1">
          <w:pPr>
            <w:pStyle w:val="Footer"/>
          </w:pPr>
        </w:p>
      </w:tc>
      <w:tc>
        <w:tcPr>
          <w:tcW w:w="5395" w:type="dxa"/>
        </w:tcPr>
        <w:p w14:paraId="1D1CA451" w14:textId="77777777" w:rsidR="00A907C3" w:rsidRPr="00874FE7" w:rsidRDefault="00A907C3" w:rsidP="001218D1">
          <w:pPr>
            <w:pStyle w:val="Footer"/>
          </w:pPr>
          <w:r>
            <w:t>XVI</w:t>
          </w:r>
        </w:p>
      </w:tc>
      <w:tc>
        <w:tcPr>
          <w:tcW w:w="3237" w:type="dxa"/>
        </w:tcPr>
        <w:sdt>
          <w:sdtPr>
            <w:rPr>
              <w:rStyle w:val="PageNumber"/>
            </w:rPr>
            <w:id w:val="-1206949233"/>
            <w:docPartObj>
              <w:docPartGallery w:val="Page Numbers (Bottom of Page)"/>
              <w:docPartUnique/>
            </w:docPartObj>
          </w:sdtPr>
          <w:sdtContent>
            <w:p w14:paraId="6ED87F48" w14:textId="37FFB3C9" w:rsidR="00A907C3" w:rsidRPr="00E74B29" w:rsidRDefault="00A907C3"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0D7FF5">
                <w:rPr>
                  <w:noProof/>
                </w:rPr>
                <w:t>41</w:t>
              </w:r>
              <w:r w:rsidRPr="00E74B29">
                <w:fldChar w:fldCharType="end"/>
              </w:r>
            </w:p>
          </w:sdtContent>
        </w:sdt>
      </w:tc>
      <w:tc>
        <w:tcPr>
          <w:tcW w:w="1079" w:type="dxa"/>
        </w:tcPr>
        <w:p w14:paraId="0297CE6B" w14:textId="77777777" w:rsidR="00A907C3" w:rsidRPr="00E74B29" w:rsidRDefault="00A907C3" w:rsidP="006709F1">
          <w:pPr>
            <w:pStyle w:val="Footer"/>
          </w:pPr>
        </w:p>
      </w:tc>
    </w:tr>
  </w:tbl>
  <w:p w14:paraId="056BC103" w14:textId="77777777" w:rsidR="00A907C3" w:rsidRDefault="00A907C3"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E6082" w14:textId="77777777" w:rsidR="009056F6" w:rsidRDefault="009056F6" w:rsidP="00E74B29">
      <w:r>
        <w:separator/>
      </w:r>
    </w:p>
  </w:footnote>
  <w:footnote w:type="continuationSeparator" w:id="0">
    <w:p w14:paraId="1AA8C530" w14:textId="77777777" w:rsidR="009056F6" w:rsidRDefault="009056F6"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A907C3" w:rsidRDefault="00A907C3">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7D4D41"/>
    <w:multiLevelType w:val="hybridMultilevel"/>
    <w:tmpl w:val="01AC8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3A1378"/>
    <w:multiLevelType w:val="hybridMultilevel"/>
    <w:tmpl w:val="CA8862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955BDE"/>
    <w:multiLevelType w:val="hybridMultilevel"/>
    <w:tmpl w:val="3FEA7CC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AB84A0A"/>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867CB"/>
    <w:multiLevelType w:val="hybridMultilevel"/>
    <w:tmpl w:val="33DC0FBC"/>
    <w:lvl w:ilvl="0" w:tplc="5F0CAEB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1D358C"/>
    <w:multiLevelType w:val="hybridMultilevel"/>
    <w:tmpl w:val="094A94D8"/>
    <w:lvl w:ilvl="0" w:tplc="EBCCA6D4">
      <w:numFmt w:val="bullet"/>
      <w:lvlText w:val="-"/>
      <w:lvlJc w:val="left"/>
      <w:pPr>
        <w:ind w:left="1352"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4A76D5"/>
    <w:multiLevelType w:val="hybridMultilevel"/>
    <w:tmpl w:val="10E22FA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14" w15:restartNumberingAfterBreak="0">
    <w:nsid w:val="34AE34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5"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7" w15:restartNumberingAfterBreak="0">
    <w:nsid w:val="41E47C4E"/>
    <w:multiLevelType w:val="multilevel"/>
    <w:tmpl w:val="6A4EC35C"/>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785" w:hanging="360"/>
      </w:pPr>
      <w:rPr>
        <w:rFonts w:ascii="Wingdings" w:hAnsi="Wingdings" w:hint="default"/>
      </w:rPr>
    </w:lvl>
    <w:lvl w:ilvl="3">
      <w:numFmt w:val="bullet"/>
      <w:lvlText w:val="-"/>
      <w:lvlJc w:val="left"/>
      <w:pPr>
        <w:ind w:left="1352" w:hanging="360"/>
      </w:pPr>
      <w:rPr>
        <w:rFonts w:ascii="Calibri" w:eastAsiaTheme="minorHAnsi" w:hAnsi="Calibri" w:cs="Calibri" w:hint="default"/>
      </w:rPr>
    </w:lvl>
    <w:lvl w:ilvl="4">
      <w:start w:val="1"/>
      <w:numFmt w:val="bullet"/>
      <w:lvlText w:val="o"/>
      <w:lvlJc w:val="left"/>
      <w:pPr>
        <w:ind w:left="927" w:hanging="360"/>
      </w:pPr>
      <w:rPr>
        <w:rFonts w:ascii="Courier New" w:eastAsia="Courier New" w:hAnsi="Courier New" w:cs="Courier New"/>
      </w:rPr>
    </w:lvl>
    <w:lvl w:ilvl="5">
      <w:start w:val="1"/>
      <w:numFmt w:val="bullet"/>
      <w:lvlText w:val="▪"/>
      <w:lvlJc w:val="left"/>
      <w:pPr>
        <w:ind w:left="1494"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1494" w:hanging="360"/>
      </w:pPr>
      <w:rPr>
        <w:rFonts w:ascii="Noto Sans Symbols" w:eastAsia="Noto Sans Symbols" w:hAnsi="Noto Sans Symbols" w:cs="Noto Sans Symbols"/>
      </w:rPr>
    </w:lvl>
  </w:abstractNum>
  <w:abstractNum w:abstractNumId="18" w15:restartNumberingAfterBreak="0">
    <w:nsid w:val="45254D83"/>
    <w:multiLevelType w:val="hybridMultilevel"/>
    <w:tmpl w:val="A9441B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9414D3"/>
    <w:multiLevelType w:val="hybridMultilevel"/>
    <w:tmpl w:val="AFFE421C"/>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821767"/>
    <w:multiLevelType w:val="hybridMultilevel"/>
    <w:tmpl w:val="99AE40CE"/>
    <w:lvl w:ilvl="0" w:tplc="9DB46ABE">
      <w:start w:val="5"/>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8038E9"/>
    <w:multiLevelType w:val="multilevel"/>
    <w:tmpl w:val="32147E5E"/>
    <w:lvl w:ilvl="0">
      <w:start w:val="1"/>
      <w:numFmt w:val="decimal"/>
      <w:lvlText w:val="%1."/>
      <w:lvlJc w:val="left"/>
      <w:pPr>
        <w:ind w:left="720" w:hanging="360"/>
      </w:pPr>
    </w:lvl>
    <w:lvl w:ilvl="1">
      <w:start w:val="1"/>
      <w:numFmt w:val="decimal"/>
      <w:lvlText w:val="%1.%2."/>
      <w:lvlJc w:val="left"/>
      <w:pPr>
        <w:ind w:left="1152" w:hanging="432"/>
      </w:pPr>
    </w:lvl>
    <w:lvl w:ilvl="2">
      <w:numFmt w:val="bullet"/>
      <w:lvlText w:val="-"/>
      <w:lvlJc w:val="left"/>
      <w:pPr>
        <w:ind w:left="1496" w:hanging="504"/>
      </w:pPr>
      <w:rPr>
        <w:rFonts w:ascii="Calibri" w:eastAsiaTheme="minorHAnsi" w:hAnsi="Calibri" w:cs="Calibri" w:hint="default"/>
      </w:r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3"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EB10001"/>
    <w:multiLevelType w:val="multilevel"/>
    <w:tmpl w:val="090A2376"/>
    <w:lvl w:ilvl="0">
      <w:start w:val="1"/>
      <w:numFmt w:val="bullet"/>
      <w:lvlText w:val="⮚"/>
      <w:lvlJc w:val="left"/>
      <w:pPr>
        <w:ind w:left="1067" w:hanging="359"/>
      </w:pPr>
      <w:rPr>
        <w:rFonts w:ascii="Noto Sans Symbols" w:eastAsia="Noto Sans Symbols" w:hAnsi="Noto Sans Symbols" w:cs="Noto Sans Symbols"/>
        <w:color w:val="auto"/>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7" w15:restartNumberingAfterBreak="0">
    <w:nsid w:val="68706635"/>
    <w:multiLevelType w:val="multilevel"/>
    <w:tmpl w:val="87181B9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5.2.%3."/>
      <w:lvlJc w:val="left"/>
      <w:pPr>
        <w:ind w:left="1638"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29" w15:restartNumberingAfterBreak="0">
    <w:nsid w:val="6AB168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70B05CAF"/>
    <w:multiLevelType w:val="hybridMultilevel"/>
    <w:tmpl w:val="F7066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36"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F6279C"/>
    <w:multiLevelType w:val="hybridMultilevel"/>
    <w:tmpl w:val="ADDEACB2"/>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28"/>
  </w:num>
  <w:num w:numId="4">
    <w:abstractNumId w:val="34"/>
  </w:num>
  <w:num w:numId="5">
    <w:abstractNumId w:val="37"/>
  </w:num>
  <w:num w:numId="6">
    <w:abstractNumId w:val="21"/>
  </w:num>
  <w:num w:numId="7">
    <w:abstractNumId w:val="16"/>
  </w:num>
  <w:num w:numId="8">
    <w:abstractNumId w:val="35"/>
  </w:num>
  <w:num w:numId="9">
    <w:abstractNumId w:val="31"/>
  </w:num>
  <w:num w:numId="10">
    <w:abstractNumId w:val="15"/>
  </w:num>
  <w:num w:numId="11">
    <w:abstractNumId w:val="13"/>
  </w:num>
  <w:num w:numId="12">
    <w:abstractNumId w:val="2"/>
  </w:num>
  <w:num w:numId="13">
    <w:abstractNumId w:val="24"/>
  </w:num>
  <w:num w:numId="14">
    <w:abstractNumId w:val="1"/>
  </w:num>
  <w:num w:numId="15">
    <w:abstractNumId w:val="25"/>
  </w:num>
  <w:num w:numId="16">
    <w:abstractNumId w:val="32"/>
  </w:num>
  <w:num w:numId="17">
    <w:abstractNumId w:val="9"/>
  </w:num>
  <w:num w:numId="18">
    <w:abstractNumId w:val="23"/>
  </w:num>
  <w:num w:numId="19">
    <w:abstractNumId w:val="6"/>
  </w:num>
  <w:num w:numId="20">
    <w:abstractNumId w:val="30"/>
  </w:num>
  <w:num w:numId="21">
    <w:abstractNumId w:val="36"/>
  </w:num>
  <w:num w:numId="22">
    <w:abstractNumId w:val="22"/>
  </w:num>
  <w:num w:numId="23">
    <w:abstractNumId w:val="14"/>
  </w:num>
  <w:num w:numId="24">
    <w:abstractNumId w:val="27"/>
  </w:num>
  <w:num w:numId="25">
    <w:abstractNumId w:val="11"/>
  </w:num>
  <w:num w:numId="26">
    <w:abstractNumId w:val="26"/>
  </w:num>
  <w:num w:numId="27">
    <w:abstractNumId w:val="17"/>
  </w:num>
  <w:num w:numId="28">
    <w:abstractNumId w:val="5"/>
  </w:num>
  <w:num w:numId="29">
    <w:abstractNumId w:val="38"/>
  </w:num>
  <w:num w:numId="30">
    <w:abstractNumId w:val="12"/>
  </w:num>
  <w:num w:numId="31">
    <w:abstractNumId w:val="29"/>
  </w:num>
  <w:num w:numId="32">
    <w:abstractNumId w:val="33"/>
  </w:num>
  <w:num w:numId="33">
    <w:abstractNumId w:val="20"/>
  </w:num>
  <w:num w:numId="34">
    <w:abstractNumId w:val="19"/>
  </w:num>
  <w:num w:numId="35">
    <w:abstractNumId w:val="4"/>
  </w:num>
  <w:num w:numId="36">
    <w:abstractNumId w:val="10"/>
  </w:num>
  <w:num w:numId="37">
    <w:abstractNumId w:val="3"/>
  </w:num>
  <w:num w:numId="38">
    <w:abstractNumId w:val="18"/>
  </w:num>
  <w:num w:numId="3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346A0"/>
    <w:rsid w:val="00040CCA"/>
    <w:rsid w:val="00041266"/>
    <w:rsid w:val="00051DC3"/>
    <w:rsid w:val="00053AB8"/>
    <w:rsid w:val="00057483"/>
    <w:rsid w:val="0006610F"/>
    <w:rsid w:val="00076BA3"/>
    <w:rsid w:val="000773A2"/>
    <w:rsid w:val="00081D98"/>
    <w:rsid w:val="0008506A"/>
    <w:rsid w:val="00085FBB"/>
    <w:rsid w:val="00086FA5"/>
    <w:rsid w:val="000A7BCA"/>
    <w:rsid w:val="000B27DD"/>
    <w:rsid w:val="000B4B7E"/>
    <w:rsid w:val="000B711F"/>
    <w:rsid w:val="000D0474"/>
    <w:rsid w:val="000D190D"/>
    <w:rsid w:val="000D684A"/>
    <w:rsid w:val="000D7FF5"/>
    <w:rsid w:val="000E1F1F"/>
    <w:rsid w:val="000E4641"/>
    <w:rsid w:val="000E7CE8"/>
    <w:rsid w:val="000F0099"/>
    <w:rsid w:val="000F00AC"/>
    <w:rsid w:val="000F3650"/>
    <w:rsid w:val="000F5F97"/>
    <w:rsid w:val="000F618B"/>
    <w:rsid w:val="00101873"/>
    <w:rsid w:val="0010306B"/>
    <w:rsid w:val="00103A95"/>
    <w:rsid w:val="00113AD7"/>
    <w:rsid w:val="00114609"/>
    <w:rsid w:val="001218D1"/>
    <w:rsid w:val="00123CAF"/>
    <w:rsid w:val="00124C6B"/>
    <w:rsid w:val="00136426"/>
    <w:rsid w:val="0014523C"/>
    <w:rsid w:val="00151F66"/>
    <w:rsid w:val="00172DA4"/>
    <w:rsid w:val="00176F20"/>
    <w:rsid w:val="00177F8D"/>
    <w:rsid w:val="001842FA"/>
    <w:rsid w:val="00185F4A"/>
    <w:rsid w:val="001954FA"/>
    <w:rsid w:val="00197EE8"/>
    <w:rsid w:val="001A02BC"/>
    <w:rsid w:val="001A6A69"/>
    <w:rsid w:val="001B1B42"/>
    <w:rsid w:val="001B3583"/>
    <w:rsid w:val="001B36F3"/>
    <w:rsid w:val="001C2BD7"/>
    <w:rsid w:val="001C43DC"/>
    <w:rsid w:val="001C501E"/>
    <w:rsid w:val="001C6CF4"/>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1198"/>
    <w:rsid w:val="00263C54"/>
    <w:rsid w:val="00265110"/>
    <w:rsid w:val="0027280D"/>
    <w:rsid w:val="00272BE4"/>
    <w:rsid w:val="00281BDA"/>
    <w:rsid w:val="00282945"/>
    <w:rsid w:val="00287304"/>
    <w:rsid w:val="002910F9"/>
    <w:rsid w:val="002B21D0"/>
    <w:rsid w:val="002C448E"/>
    <w:rsid w:val="002D2200"/>
    <w:rsid w:val="002D5130"/>
    <w:rsid w:val="002F097D"/>
    <w:rsid w:val="002F1EEB"/>
    <w:rsid w:val="003042A9"/>
    <w:rsid w:val="00306EBE"/>
    <w:rsid w:val="003223DA"/>
    <w:rsid w:val="00322FD5"/>
    <w:rsid w:val="00342BB0"/>
    <w:rsid w:val="00345998"/>
    <w:rsid w:val="00351E9B"/>
    <w:rsid w:val="00352FC5"/>
    <w:rsid w:val="00356C7B"/>
    <w:rsid w:val="00364CB2"/>
    <w:rsid w:val="0036549B"/>
    <w:rsid w:val="00365C04"/>
    <w:rsid w:val="00367724"/>
    <w:rsid w:val="003703CB"/>
    <w:rsid w:val="003924CE"/>
    <w:rsid w:val="003A18A1"/>
    <w:rsid w:val="003A2E20"/>
    <w:rsid w:val="003A41FA"/>
    <w:rsid w:val="003A4BDA"/>
    <w:rsid w:val="003B7743"/>
    <w:rsid w:val="003C2AB8"/>
    <w:rsid w:val="003C4A6D"/>
    <w:rsid w:val="003D24D5"/>
    <w:rsid w:val="003D645F"/>
    <w:rsid w:val="003D7B95"/>
    <w:rsid w:val="003E09EB"/>
    <w:rsid w:val="003E2304"/>
    <w:rsid w:val="003F43C2"/>
    <w:rsid w:val="00401C45"/>
    <w:rsid w:val="00402388"/>
    <w:rsid w:val="0040564B"/>
    <w:rsid w:val="004145F9"/>
    <w:rsid w:val="00431D7B"/>
    <w:rsid w:val="00440DDD"/>
    <w:rsid w:val="0048120C"/>
    <w:rsid w:val="00485D19"/>
    <w:rsid w:val="004909D9"/>
    <w:rsid w:val="004921FF"/>
    <w:rsid w:val="00497079"/>
    <w:rsid w:val="00497ACE"/>
    <w:rsid w:val="004A3253"/>
    <w:rsid w:val="004A455D"/>
    <w:rsid w:val="004A5BE6"/>
    <w:rsid w:val="004A78B5"/>
    <w:rsid w:val="004B1B18"/>
    <w:rsid w:val="004D5C80"/>
    <w:rsid w:val="004D71EE"/>
    <w:rsid w:val="004E115E"/>
    <w:rsid w:val="004E5DAD"/>
    <w:rsid w:val="0050634C"/>
    <w:rsid w:val="00512E58"/>
    <w:rsid w:val="00521481"/>
    <w:rsid w:val="00522420"/>
    <w:rsid w:val="0053191F"/>
    <w:rsid w:val="005442DB"/>
    <w:rsid w:val="005468F1"/>
    <w:rsid w:val="005675FB"/>
    <w:rsid w:val="005676C7"/>
    <w:rsid w:val="00567D2B"/>
    <w:rsid w:val="00577593"/>
    <w:rsid w:val="0058425B"/>
    <w:rsid w:val="00591E72"/>
    <w:rsid w:val="005A340E"/>
    <w:rsid w:val="005B42EF"/>
    <w:rsid w:val="005B5A5C"/>
    <w:rsid w:val="005C0AA2"/>
    <w:rsid w:val="005C2177"/>
    <w:rsid w:val="005C3171"/>
    <w:rsid w:val="005C5E40"/>
    <w:rsid w:val="005D1DA8"/>
    <w:rsid w:val="005D2AA0"/>
    <w:rsid w:val="005D66AD"/>
    <w:rsid w:val="005E11F5"/>
    <w:rsid w:val="005E1928"/>
    <w:rsid w:val="005E4526"/>
    <w:rsid w:val="005F30FF"/>
    <w:rsid w:val="005F5C5F"/>
    <w:rsid w:val="005F72A1"/>
    <w:rsid w:val="005F7FD0"/>
    <w:rsid w:val="006073FA"/>
    <w:rsid w:val="0061503A"/>
    <w:rsid w:val="00615EE3"/>
    <w:rsid w:val="00623EA3"/>
    <w:rsid w:val="00635D4C"/>
    <w:rsid w:val="00635E8F"/>
    <w:rsid w:val="00643495"/>
    <w:rsid w:val="00643B9B"/>
    <w:rsid w:val="00646A92"/>
    <w:rsid w:val="006618C0"/>
    <w:rsid w:val="00664BB0"/>
    <w:rsid w:val="00665110"/>
    <w:rsid w:val="006659A5"/>
    <w:rsid w:val="006709F1"/>
    <w:rsid w:val="0067363C"/>
    <w:rsid w:val="006936BE"/>
    <w:rsid w:val="006A107C"/>
    <w:rsid w:val="006A2C46"/>
    <w:rsid w:val="006B2EFF"/>
    <w:rsid w:val="006B5D9F"/>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35E6C"/>
    <w:rsid w:val="007412AF"/>
    <w:rsid w:val="00744246"/>
    <w:rsid w:val="007444E5"/>
    <w:rsid w:val="00744A1C"/>
    <w:rsid w:val="0075541F"/>
    <w:rsid w:val="00756C5B"/>
    <w:rsid w:val="00757669"/>
    <w:rsid w:val="007759A4"/>
    <w:rsid w:val="00783EAC"/>
    <w:rsid w:val="007947D6"/>
    <w:rsid w:val="00797EE7"/>
    <w:rsid w:val="007A1514"/>
    <w:rsid w:val="007A30AE"/>
    <w:rsid w:val="007A7F67"/>
    <w:rsid w:val="007B51A9"/>
    <w:rsid w:val="007D05CA"/>
    <w:rsid w:val="007D4E64"/>
    <w:rsid w:val="007E29F0"/>
    <w:rsid w:val="007E455B"/>
    <w:rsid w:val="00804DA1"/>
    <w:rsid w:val="00806171"/>
    <w:rsid w:val="0081215E"/>
    <w:rsid w:val="008257CC"/>
    <w:rsid w:val="0082619B"/>
    <w:rsid w:val="0083126A"/>
    <w:rsid w:val="008338D2"/>
    <w:rsid w:val="00837914"/>
    <w:rsid w:val="00851530"/>
    <w:rsid w:val="00851BFD"/>
    <w:rsid w:val="00854050"/>
    <w:rsid w:val="008556B0"/>
    <w:rsid w:val="008559AB"/>
    <w:rsid w:val="00856134"/>
    <w:rsid w:val="008624DE"/>
    <w:rsid w:val="00871471"/>
    <w:rsid w:val="00874FE7"/>
    <w:rsid w:val="008758CB"/>
    <w:rsid w:val="00883AEE"/>
    <w:rsid w:val="00894818"/>
    <w:rsid w:val="00894F7B"/>
    <w:rsid w:val="00895595"/>
    <w:rsid w:val="0089668B"/>
    <w:rsid w:val="008A26FB"/>
    <w:rsid w:val="008B07E4"/>
    <w:rsid w:val="008C42F7"/>
    <w:rsid w:val="008C74F6"/>
    <w:rsid w:val="008D3EC6"/>
    <w:rsid w:val="008F4B5B"/>
    <w:rsid w:val="008F6F66"/>
    <w:rsid w:val="009056F6"/>
    <w:rsid w:val="00916280"/>
    <w:rsid w:val="00917E0F"/>
    <w:rsid w:val="00930A3A"/>
    <w:rsid w:val="00930B07"/>
    <w:rsid w:val="00950F07"/>
    <w:rsid w:val="00951FD8"/>
    <w:rsid w:val="00952F7D"/>
    <w:rsid w:val="0095496A"/>
    <w:rsid w:val="00964DD7"/>
    <w:rsid w:val="00985B1E"/>
    <w:rsid w:val="0098738F"/>
    <w:rsid w:val="00997CBD"/>
    <w:rsid w:val="009A38BA"/>
    <w:rsid w:val="009B62CB"/>
    <w:rsid w:val="009C0752"/>
    <w:rsid w:val="009D347A"/>
    <w:rsid w:val="009D53C7"/>
    <w:rsid w:val="009F101F"/>
    <w:rsid w:val="00A013F3"/>
    <w:rsid w:val="00A04272"/>
    <w:rsid w:val="00A148D4"/>
    <w:rsid w:val="00A219B4"/>
    <w:rsid w:val="00A21A00"/>
    <w:rsid w:val="00A23A30"/>
    <w:rsid w:val="00A31E44"/>
    <w:rsid w:val="00A34239"/>
    <w:rsid w:val="00A42823"/>
    <w:rsid w:val="00A56018"/>
    <w:rsid w:val="00A61D3C"/>
    <w:rsid w:val="00A64522"/>
    <w:rsid w:val="00A6463F"/>
    <w:rsid w:val="00A66588"/>
    <w:rsid w:val="00A668A1"/>
    <w:rsid w:val="00A719CA"/>
    <w:rsid w:val="00A833C2"/>
    <w:rsid w:val="00A907C3"/>
    <w:rsid w:val="00A963AF"/>
    <w:rsid w:val="00AA461A"/>
    <w:rsid w:val="00AA5788"/>
    <w:rsid w:val="00AB2D57"/>
    <w:rsid w:val="00AC0DFB"/>
    <w:rsid w:val="00AC4ABB"/>
    <w:rsid w:val="00AD14B9"/>
    <w:rsid w:val="00AD5482"/>
    <w:rsid w:val="00AD7732"/>
    <w:rsid w:val="00AF13A7"/>
    <w:rsid w:val="00B03037"/>
    <w:rsid w:val="00B2724B"/>
    <w:rsid w:val="00B34B9A"/>
    <w:rsid w:val="00B42A0B"/>
    <w:rsid w:val="00B43E11"/>
    <w:rsid w:val="00B50853"/>
    <w:rsid w:val="00B53538"/>
    <w:rsid w:val="00B667A8"/>
    <w:rsid w:val="00B667FF"/>
    <w:rsid w:val="00B74384"/>
    <w:rsid w:val="00B774E5"/>
    <w:rsid w:val="00B8094D"/>
    <w:rsid w:val="00B875CE"/>
    <w:rsid w:val="00B91BB5"/>
    <w:rsid w:val="00BA57C8"/>
    <w:rsid w:val="00BB3294"/>
    <w:rsid w:val="00BC0940"/>
    <w:rsid w:val="00BC478F"/>
    <w:rsid w:val="00BD0387"/>
    <w:rsid w:val="00BD431F"/>
    <w:rsid w:val="00BD518C"/>
    <w:rsid w:val="00BE42C2"/>
    <w:rsid w:val="00BF5490"/>
    <w:rsid w:val="00C10460"/>
    <w:rsid w:val="00C105A8"/>
    <w:rsid w:val="00C160D8"/>
    <w:rsid w:val="00C33FA9"/>
    <w:rsid w:val="00C345BB"/>
    <w:rsid w:val="00C36C34"/>
    <w:rsid w:val="00C45528"/>
    <w:rsid w:val="00C54E43"/>
    <w:rsid w:val="00C65EFC"/>
    <w:rsid w:val="00C67B8C"/>
    <w:rsid w:val="00C72E38"/>
    <w:rsid w:val="00C755AB"/>
    <w:rsid w:val="00C86143"/>
    <w:rsid w:val="00C95530"/>
    <w:rsid w:val="00C967A0"/>
    <w:rsid w:val="00CA02FA"/>
    <w:rsid w:val="00CA0E8D"/>
    <w:rsid w:val="00CB24C6"/>
    <w:rsid w:val="00CE399B"/>
    <w:rsid w:val="00CE697F"/>
    <w:rsid w:val="00CF1196"/>
    <w:rsid w:val="00CF3ADD"/>
    <w:rsid w:val="00CF757E"/>
    <w:rsid w:val="00D0276B"/>
    <w:rsid w:val="00D36E44"/>
    <w:rsid w:val="00D40076"/>
    <w:rsid w:val="00D43125"/>
    <w:rsid w:val="00D52259"/>
    <w:rsid w:val="00D5494C"/>
    <w:rsid w:val="00D555E6"/>
    <w:rsid w:val="00D65AEA"/>
    <w:rsid w:val="00D66A3A"/>
    <w:rsid w:val="00D675AF"/>
    <w:rsid w:val="00D702A2"/>
    <w:rsid w:val="00D75838"/>
    <w:rsid w:val="00D804FE"/>
    <w:rsid w:val="00D81C18"/>
    <w:rsid w:val="00D825B3"/>
    <w:rsid w:val="00DA064C"/>
    <w:rsid w:val="00DB2A9A"/>
    <w:rsid w:val="00DB2F37"/>
    <w:rsid w:val="00DB33CA"/>
    <w:rsid w:val="00DE09F2"/>
    <w:rsid w:val="00DE656D"/>
    <w:rsid w:val="00DE7F4C"/>
    <w:rsid w:val="00DF198B"/>
    <w:rsid w:val="00DF35C9"/>
    <w:rsid w:val="00E06CF5"/>
    <w:rsid w:val="00E14B24"/>
    <w:rsid w:val="00E45703"/>
    <w:rsid w:val="00E47B40"/>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25843"/>
    <w:rsid w:val="00F31892"/>
    <w:rsid w:val="00F45D4C"/>
    <w:rsid w:val="00F47F95"/>
    <w:rsid w:val="00F50791"/>
    <w:rsid w:val="00F63D52"/>
    <w:rsid w:val="00F63F33"/>
    <w:rsid w:val="00F6488B"/>
    <w:rsid w:val="00F64CF6"/>
    <w:rsid w:val="00F85F39"/>
    <w:rsid w:val="00F86784"/>
    <w:rsid w:val="00F9053A"/>
    <w:rsid w:val="00FA5D8E"/>
    <w:rsid w:val="00FB2F1A"/>
    <w:rsid w:val="00FB3A8B"/>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 w:type="paragraph" w:styleId="NormalWeb">
    <w:name w:val="Normal (Web)"/>
    <w:basedOn w:val="Normal"/>
    <w:uiPriority w:val="99"/>
    <w:unhideWhenUsed/>
    <w:rsid w:val="00635E8F"/>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_A3.git"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index.html"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Mincho">
    <w:altName w:val="Yu Gothic UI"/>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02AC8"/>
    <w:rsid w:val="00082603"/>
    <w:rsid w:val="00094084"/>
    <w:rsid w:val="007123DF"/>
    <w:rsid w:val="00887226"/>
    <w:rsid w:val="00A75AA4"/>
    <w:rsid w:val="00B832D3"/>
    <w:rsid w:val="00D25792"/>
    <w:rsid w:val="00D62714"/>
    <w:rsid w:val="00DC4AC9"/>
    <w:rsid w:val="00FC34D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78444B0E-05C4-4879-98BC-8971C4C00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41</Pages>
  <Words>9058</Words>
  <Characters>46107</Characters>
  <Application>Microsoft Office Word</Application>
  <DocSecurity>0</DocSecurity>
  <Lines>2426</Lines>
  <Paragraphs>2298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2020-08-08T09:46:00Z</dcterms:created>
  <dcterms:modified xsi:type="dcterms:W3CDTF">2020-08-21T13:09:00Z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